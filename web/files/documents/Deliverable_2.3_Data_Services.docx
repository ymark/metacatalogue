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5FB" w:rsidRPr="009631A7" w:rsidRDefault="006915FB" w:rsidP="006915FB">
      <w:bookmarkStart w:id="0" w:name="h.s5i3i47lfr7m" w:colFirst="0" w:colLast="0"/>
      <w:bookmarkEnd w:id="0"/>
      <w:r w:rsidRPr="009631A7">
        <w:rPr>
          <w:noProof/>
          <w:lang w:val="el-GR" w:eastAsia="el-GR" w:bidi="ar-SA"/>
        </w:rPr>
        <w:drawing>
          <wp:anchor distT="0" distB="0" distL="114300" distR="114300" simplePos="0" relativeHeight="251657728" behindDoc="0" locked="0" layoutInCell="1" allowOverlap="1" wp14:anchorId="6E3C57E3" wp14:editId="1C049FF8">
            <wp:simplePos x="0" y="0"/>
            <wp:positionH relativeFrom="column">
              <wp:posOffset>-752475</wp:posOffset>
            </wp:positionH>
            <wp:positionV relativeFrom="paragraph">
              <wp:posOffset>-923925</wp:posOffset>
            </wp:positionV>
            <wp:extent cx="1133475" cy="1000125"/>
            <wp:effectExtent l="19050" t="0" r="9525" b="0"/>
            <wp:wrapNone/>
            <wp:docPr id="3" name="Picture 2" descr="LifewatchLogo10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watchLogo1000px.jpg"/>
                    <pic:cNvPicPr/>
                  </pic:nvPicPr>
                  <pic:blipFill>
                    <a:blip r:embed="rId8" cstate="print"/>
                    <a:stretch>
                      <a:fillRect/>
                    </a:stretch>
                  </pic:blipFill>
                  <pic:spPr>
                    <a:xfrm>
                      <a:off x="0" y="0"/>
                      <a:ext cx="1133475" cy="1000125"/>
                    </a:xfrm>
                    <a:prstGeom prst="rect">
                      <a:avLst/>
                    </a:prstGeom>
                  </pic:spPr>
                </pic:pic>
              </a:graphicData>
            </a:graphic>
          </wp:anchor>
        </w:drawing>
      </w:r>
      <w:r w:rsidRPr="009631A7">
        <w:rPr>
          <w:noProof/>
          <w:lang w:val="el-GR" w:eastAsia="el-GR" w:bidi="ar-SA"/>
        </w:rPr>
        <w:drawing>
          <wp:anchor distT="0" distB="0" distL="114300" distR="114300" simplePos="0" relativeHeight="251650560" behindDoc="0" locked="0" layoutInCell="1" allowOverlap="1" wp14:anchorId="7879B459" wp14:editId="7008B091">
            <wp:simplePos x="0" y="0"/>
            <wp:positionH relativeFrom="column">
              <wp:posOffset>-1152525</wp:posOffset>
            </wp:positionH>
            <wp:positionV relativeFrom="paragraph">
              <wp:posOffset>-923925</wp:posOffset>
            </wp:positionV>
            <wp:extent cx="7596505" cy="1000125"/>
            <wp:effectExtent l="19050" t="0" r="4445" b="0"/>
            <wp:wrapNone/>
            <wp:docPr id="1" name="Picture 0" descr="LWbanner_higher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Wbanner_higher resolution.png"/>
                    <pic:cNvPicPr/>
                  </pic:nvPicPr>
                  <pic:blipFill>
                    <a:blip r:embed="rId9" cstate="print"/>
                    <a:srcRect l="875"/>
                    <a:stretch>
                      <a:fillRect/>
                    </a:stretch>
                  </pic:blipFill>
                  <pic:spPr>
                    <a:xfrm>
                      <a:off x="0" y="0"/>
                      <a:ext cx="7596505" cy="1000125"/>
                    </a:xfrm>
                    <a:prstGeom prst="rect">
                      <a:avLst/>
                    </a:prstGeom>
                  </pic:spPr>
                </pic:pic>
              </a:graphicData>
            </a:graphic>
          </wp:anchor>
        </w:drawing>
      </w:r>
    </w:p>
    <w:p w:rsidR="006915FB" w:rsidRPr="009631A7" w:rsidRDefault="006915FB" w:rsidP="006915FB"/>
    <w:p w:rsidR="006915FB" w:rsidRPr="009631A7" w:rsidRDefault="006915FB" w:rsidP="006915FB">
      <w:pPr>
        <w:pStyle w:val="Normal1"/>
        <w:jc w:val="center"/>
        <w:rPr>
          <w:rFonts w:asciiTheme="minorHAnsi" w:hAnsiTheme="minorHAnsi"/>
          <w:b/>
          <w:i/>
          <w:color w:val="1F497D"/>
          <w:sz w:val="32"/>
          <w:szCs w:val="32"/>
          <w:lang w:val="en-US"/>
        </w:rPr>
      </w:pPr>
      <w:r w:rsidRPr="009631A7">
        <w:rPr>
          <w:rFonts w:asciiTheme="minorHAnsi" w:hAnsiTheme="minorHAnsi"/>
          <w:b/>
          <w:i/>
          <w:color w:val="1F497D"/>
          <w:sz w:val="32"/>
          <w:szCs w:val="32"/>
          <w:lang w:val="en-US"/>
        </w:rPr>
        <w:t>Deliverable 2.4: Data Services</w:t>
      </w:r>
    </w:p>
    <w:p w:rsidR="006915FB" w:rsidRPr="009631A7" w:rsidRDefault="006915FB" w:rsidP="006915FB">
      <w:pPr>
        <w:pStyle w:val="Normal1"/>
        <w:rPr>
          <w:rFonts w:asciiTheme="minorHAnsi" w:hAnsiTheme="minorHAnsi"/>
          <w:sz w:val="22"/>
          <w:szCs w:val="22"/>
          <w:lang w:val="en-US"/>
        </w:rPr>
      </w:pPr>
    </w:p>
    <w:p w:rsidR="006915FB" w:rsidRPr="009631A7" w:rsidRDefault="006915FB" w:rsidP="006915FB">
      <w:pPr>
        <w:pStyle w:val="Normal1"/>
        <w:rPr>
          <w:rFonts w:asciiTheme="minorHAnsi" w:hAnsiTheme="minorHAnsi"/>
          <w:sz w:val="22"/>
          <w:szCs w:val="22"/>
          <w:lang w:val="en-US"/>
        </w:rPr>
      </w:pPr>
    </w:p>
    <w:p w:rsidR="006915FB" w:rsidRPr="009631A7" w:rsidRDefault="006915FB" w:rsidP="006915FB">
      <w:pPr>
        <w:pStyle w:val="Normal1"/>
        <w:rPr>
          <w:rFonts w:asciiTheme="minorHAnsi" w:hAnsiTheme="minorHAnsi"/>
          <w:sz w:val="22"/>
          <w:szCs w:val="22"/>
          <w:lang w:val="en-US"/>
        </w:rPr>
      </w:pPr>
    </w:p>
    <w:tbl>
      <w:tblPr>
        <w:tblStyle w:val="8"/>
        <w:tblW w:w="8420" w:type="dxa"/>
        <w:tblBorders>
          <w:insideV w:val="single" w:sz="4" w:space="0" w:color="000000"/>
        </w:tblBorders>
        <w:tblLayout w:type="fixed"/>
        <w:tblLook w:val="0000" w:firstRow="0" w:lastRow="0" w:firstColumn="0" w:lastColumn="0" w:noHBand="0" w:noVBand="0"/>
      </w:tblPr>
      <w:tblGrid>
        <w:gridCol w:w="2822"/>
        <w:gridCol w:w="5598"/>
      </w:tblGrid>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Document Title</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Deliverable 2.4: Data Services</w:t>
            </w: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p>
        </w:tc>
        <w:tc>
          <w:tcPr>
            <w:tcW w:w="5598" w:type="dxa"/>
          </w:tcPr>
          <w:p w:rsidR="006915FB" w:rsidRPr="009631A7" w:rsidRDefault="006915FB" w:rsidP="000F4DF5">
            <w:pPr>
              <w:pStyle w:val="Normal1"/>
              <w:rPr>
                <w:rFonts w:asciiTheme="minorHAnsi" w:hAnsiTheme="minorHAnsi"/>
                <w:sz w:val="22"/>
                <w:szCs w:val="22"/>
              </w:rPr>
            </w:pPr>
          </w:p>
        </w:tc>
      </w:tr>
      <w:tr w:rsidR="006915FB" w:rsidRPr="009631A7" w:rsidTr="000F4DF5">
        <w:trPr>
          <w:trHeight w:val="240"/>
        </w:trPr>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Due date</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31/10/2015</w:t>
            </w: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Date of submission</w:t>
            </w:r>
          </w:p>
        </w:tc>
        <w:tc>
          <w:tcPr>
            <w:tcW w:w="5598" w:type="dxa"/>
          </w:tcPr>
          <w:p w:rsidR="006915FB" w:rsidRPr="009631A7" w:rsidRDefault="006915FB" w:rsidP="000F4DF5">
            <w:pPr>
              <w:pStyle w:val="Normal1"/>
              <w:rPr>
                <w:rFonts w:asciiTheme="minorHAnsi" w:hAnsiTheme="minorHAnsi"/>
                <w:sz w:val="22"/>
                <w:szCs w:val="22"/>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p>
        </w:tc>
        <w:tc>
          <w:tcPr>
            <w:tcW w:w="5598" w:type="dxa"/>
          </w:tcPr>
          <w:p w:rsidR="006915FB" w:rsidRPr="009631A7" w:rsidRDefault="006915FB" w:rsidP="000F4DF5">
            <w:pPr>
              <w:pStyle w:val="Normal1"/>
              <w:rPr>
                <w:rFonts w:asciiTheme="minorHAnsi" w:hAnsiTheme="minorHAnsi"/>
                <w:sz w:val="22"/>
                <w:szCs w:val="22"/>
                <w:lang w:val="en-US"/>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Lead beneficiary</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Hellenic Centre for Marine Research</w:t>
            </w: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Responsible</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FORTH/ICS/ISL</w:t>
            </w:r>
          </w:p>
          <w:p w:rsidR="006915FB" w:rsidRPr="009631A7" w:rsidRDefault="006915FB" w:rsidP="000F4DF5">
            <w:pPr>
              <w:pStyle w:val="Normal1"/>
              <w:rPr>
                <w:rFonts w:asciiTheme="minorHAnsi" w:hAnsiTheme="minorHAnsi"/>
                <w:sz w:val="22"/>
                <w:szCs w:val="22"/>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Dissemination Level*</w:t>
            </w:r>
            <w:r w:rsidRPr="009631A7">
              <w:rPr>
                <w:rFonts w:asciiTheme="minorHAnsi" w:hAnsiTheme="minorHAnsi"/>
                <w:sz w:val="22"/>
                <w:szCs w:val="22"/>
                <w:vertAlign w:val="superscript"/>
              </w:rPr>
              <w:t>1</w:t>
            </w:r>
          </w:p>
        </w:tc>
        <w:tc>
          <w:tcPr>
            <w:tcW w:w="5598" w:type="dxa"/>
          </w:tcPr>
          <w:p w:rsidR="006915FB" w:rsidRPr="009631A7" w:rsidRDefault="006915FB" w:rsidP="000F4DF5">
            <w:pPr>
              <w:pStyle w:val="Normal1"/>
              <w:rPr>
                <w:rFonts w:asciiTheme="minorHAnsi" w:hAnsiTheme="minorHAnsi"/>
                <w:sz w:val="22"/>
                <w:szCs w:val="22"/>
              </w:rPr>
            </w:pPr>
            <w:r w:rsidRPr="009631A7">
              <w:rPr>
                <w:rFonts w:asciiTheme="minorHAnsi" w:hAnsiTheme="minorHAnsi"/>
                <w:sz w:val="22"/>
                <w:szCs w:val="22"/>
              </w:rPr>
              <w:t>RE</w:t>
            </w: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Nature</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Deliverable</w:t>
            </w:r>
          </w:p>
          <w:p w:rsidR="006915FB" w:rsidRPr="009631A7" w:rsidRDefault="006915FB" w:rsidP="000F4DF5">
            <w:pPr>
              <w:pStyle w:val="Normal1"/>
              <w:rPr>
                <w:rFonts w:asciiTheme="minorHAnsi" w:hAnsiTheme="minorHAnsi"/>
                <w:sz w:val="22"/>
                <w:szCs w:val="22"/>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Status of the Document</w:t>
            </w:r>
          </w:p>
        </w:tc>
        <w:tc>
          <w:tcPr>
            <w:tcW w:w="5598" w:type="dxa"/>
          </w:tcPr>
          <w:p w:rsidR="006915FB" w:rsidRPr="009631A7" w:rsidRDefault="006915FB" w:rsidP="000F4DF5">
            <w:pPr>
              <w:pStyle w:val="Normal1"/>
              <w:rPr>
                <w:rFonts w:asciiTheme="minorHAnsi" w:hAnsiTheme="minorHAnsi"/>
                <w:sz w:val="22"/>
                <w:szCs w:val="22"/>
              </w:rPr>
            </w:pPr>
            <w:r w:rsidRPr="009631A7">
              <w:rPr>
                <w:rFonts w:asciiTheme="minorHAnsi" w:hAnsiTheme="minorHAnsi"/>
                <w:sz w:val="22"/>
                <w:szCs w:val="22"/>
                <w:lang w:val="en-US"/>
              </w:rPr>
              <w:t>Final Version</w:t>
            </w: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r w:rsidRPr="009631A7">
              <w:rPr>
                <w:rFonts w:asciiTheme="minorHAnsi" w:hAnsiTheme="minorHAnsi"/>
                <w:sz w:val="22"/>
                <w:szCs w:val="22"/>
              </w:rPr>
              <w:t>Version</w:t>
            </w:r>
          </w:p>
        </w:tc>
        <w:tc>
          <w:tcPr>
            <w:tcW w:w="5598" w:type="dxa"/>
          </w:tcPr>
          <w:p w:rsidR="006915FB" w:rsidRPr="009631A7" w:rsidRDefault="006915FB" w:rsidP="000F4DF5">
            <w:pPr>
              <w:pStyle w:val="Normal1"/>
              <w:rPr>
                <w:rFonts w:asciiTheme="minorHAnsi" w:hAnsiTheme="minorHAnsi"/>
                <w:sz w:val="22"/>
                <w:szCs w:val="22"/>
                <w:lang w:val="en-US"/>
              </w:rPr>
            </w:pPr>
            <w:r w:rsidRPr="009631A7">
              <w:rPr>
                <w:rFonts w:asciiTheme="minorHAnsi" w:hAnsiTheme="minorHAnsi"/>
                <w:sz w:val="22"/>
                <w:szCs w:val="22"/>
                <w:lang w:val="en-US"/>
              </w:rPr>
              <w:t>2.0</w:t>
            </w:r>
          </w:p>
          <w:p w:rsidR="006915FB" w:rsidRPr="009631A7" w:rsidRDefault="006915FB" w:rsidP="000F4DF5">
            <w:pPr>
              <w:pStyle w:val="Normal1"/>
              <w:rPr>
                <w:rFonts w:asciiTheme="minorHAnsi" w:hAnsiTheme="minorHAnsi"/>
                <w:sz w:val="22"/>
                <w:szCs w:val="22"/>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p>
        </w:tc>
        <w:tc>
          <w:tcPr>
            <w:tcW w:w="5598" w:type="dxa"/>
          </w:tcPr>
          <w:p w:rsidR="006915FB" w:rsidRPr="009631A7" w:rsidRDefault="006915FB" w:rsidP="000F4DF5">
            <w:pPr>
              <w:pStyle w:val="Normal1"/>
              <w:rPr>
                <w:rFonts w:asciiTheme="minorHAnsi" w:hAnsiTheme="minorHAnsi"/>
                <w:sz w:val="22"/>
                <w:szCs w:val="22"/>
              </w:rPr>
            </w:pPr>
          </w:p>
        </w:tc>
      </w:tr>
      <w:tr w:rsidR="006915FB" w:rsidRPr="009631A7" w:rsidTr="000F4DF5">
        <w:tc>
          <w:tcPr>
            <w:tcW w:w="2822" w:type="dxa"/>
          </w:tcPr>
          <w:p w:rsidR="006915FB" w:rsidRPr="009631A7" w:rsidRDefault="006915FB" w:rsidP="000F4DF5">
            <w:pPr>
              <w:pStyle w:val="Normal1"/>
              <w:jc w:val="right"/>
              <w:rPr>
                <w:rFonts w:asciiTheme="minorHAnsi" w:hAnsiTheme="minorHAnsi"/>
                <w:sz w:val="22"/>
                <w:szCs w:val="22"/>
              </w:rPr>
            </w:pPr>
          </w:p>
        </w:tc>
        <w:tc>
          <w:tcPr>
            <w:tcW w:w="5598" w:type="dxa"/>
          </w:tcPr>
          <w:p w:rsidR="006915FB" w:rsidRPr="009631A7" w:rsidRDefault="006915FB" w:rsidP="000F4DF5">
            <w:pPr>
              <w:pStyle w:val="Normal1"/>
              <w:rPr>
                <w:rFonts w:asciiTheme="minorHAnsi" w:hAnsiTheme="minorHAnsi"/>
                <w:sz w:val="22"/>
                <w:szCs w:val="22"/>
              </w:rPr>
            </w:pPr>
          </w:p>
        </w:tc>
      </w:tr>
    </w:tbl>
    <w:p w:rsidR="006915FB" w:rsidRPr="009631A7" w:rsidRDefault="006915FB" w:rsidP="006915FB">
      <w:pPr>
        <w:pStyle w:val="Normal1"/>
        <w:rPr>
          <w:rFonts w:asciiTheme="minorHAnsi" w:hAnsiTheme="minorHAnsi"/>
          <w:sz w:val="22"/>
          <w:szCs w:val="22"/>
        </w:rPr>
      </w:pPr>
    </w:p>
    <w:p w:rsidR="006915FB" w:rsidRPr="009631A7" w:rsidRDefault="006915FB" w:rsidP="006915FB">
      <w:pPr>
        <w:pStyle w:val="Heading1"/>
        <w:numPr>
          <w:ilvl w:val="0"/>
          <w:numId w:val="0"/>
        </w:numPr>
        <w:ind w:left="851"/>
        <w:rPr>
          <w:rFonts w:asciiTheme="minorHAnsi" w:hAnsiTheme="minorHAnsi"/>
          <w:sz w:val="22"/>
          <w:szCs w:val="22"/>
        </w:rPr>
      </w:pPr>
    </w:p>
    <w:p w:rsidR="006915FB" w:rsidRPr="009631A7" w:rsidRDefault="006915FB" w:rsidP="006915FB">
      <w:pPr>
        <w:pStyle w:val="Normal1"/>
        <w:rPr>
          <w:rFonts w:asciiTheme="minorHAnsi" w:hAnsiTheme="minorHAnsi"/>
          <w:sz w:val="22"/>
          <w:szCs w:val="22"/>
        </w:rPr>
      </w:pPr>
    </w:p>
    <w:p w:rsidR="006915FB" w:rsidRPr="009631A7" w:rsidRDefault="006915FB" w:rsidP="006915FB">
      <w:pPr>
        <w:pStyle w:val="Normal1"/>
        <w:rPr>
          <w:rFonts w:asciiTheme="minorHAnsi" w:hAnsiTheme="minorHAnsi"/>
          <w:sz w:val="22"/>
          <w:szCs w:val="22"/>
        </w:rPr>
      </w:pPr>
    </w:p>
    <w:p w:rsidR="006915FB" w:rsidRPr="009631A7" w:rsidRDefault="006915FB" w:rsidP="006915FB">
      <w:pPr>
        <w:pStyle w:val="Normal1"/>
        <w:rPr>
          <w:rFonts w:asciiTheme="minorHAnsi" w:hAnsiTheme="minorHAnsi"/>
          <w:sz w:val="22"/>
          <w:szCs w:val="22"/>
        </w:rPr>
      </w:pPr>
    </w:p>
    <w:p w:rsidR="006915FB" w:rsidRPr="009631A7" w:rsidRDefault="006915FB" w:rsidP="006915FB">
      <w:pPr>
        <w:pStyle w:val="Normal1"/>
        <w:rPr>
          <w:rFonts w:asciiTheme="minorHAnsi" w:hAnsiTheme="minorHAnsi"/>
          <w:sz w:val="22"/>
          <w:szCs w:val="22"/>
        </w:rPr>
      </w:pPr>
    </w:p>
    <w:tbl>
      <w:tblPr>
        <w:tblStyle w:val="7"/>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6690"/>
      </w:tblGrid>
      <w:tr w:rsidR="006915FB" w:rsidRPr="009631A7" w:rsidTr="000F4DF5">
        <w:trPr>
          <w:trHeight w:val="380"/>
        </w:trPr>
        <w:tc>
          <w:tcPr>
            <w:tcW w:w="1815" w:type="dxa"/>
            <w:tcBorders>
              <w:bottom w:val="single" w:sz="4" w:space="0" w:color="000000"/>
            </w:tcBorders>
            <w:vAlign w:val="center"/>
          </w:tcPr>
          <w:p w:rsidR="006915FB" w:rsidRPr="009631A7" w:rsidRDefault="006915FB" w:rsidP="000F4DF5">
            <w:pPr>
              <w:pStyle w:val="Normal1"/>
              <w:tabs>
                <w:tab w:val="left" w:pos="295"/>
              </w:tabs>
              <w:jc w:val="center"/>
              <w:rPr>
                <w:rFonts w:asciiTheme="minorHAnsi" w:hAnsiTheme="minorHAnsi"/>
                <w:sz w:val="20"/>
              </w:rPr>
            </w:pPr>
            <w:r w:rsidRPr="009631A7">
              <w:rPr>
                <w:rFonts w:asciiTheme="minorHAnsi" w:hAnsiTheme="minorHAnsi"/>
                <w:b/>
                <w:sz w:val="20"/>
              </w:rPr>
              <w:t>*</w:t>
            </w:r>
            <w:r w:rsidRPr="009631A7">
              <w:rPr>
                <w:rFonts w:asciiTheme="minorHAnsi" w:hAnsiTheme="minorHAnsi"/>
                <w:b/>
                <w:sz w:val="20"/>
                <w:vertAlign w:val="superscript"/>
              </w:rPr>
              <w:t xml:space="preserve">1 </w:t>
            </w:r>
            <w:r w:rsidRPr="009631A7">
              <w:rPr>
                <w:rFonts w:asciiTheme="minorHAnsi" w:hAnsiTheme="minorHAnsi"/>
                <w:b/>
                <w:sz w:val="20"/>
              </w:rPr>
              <w:t>Dissemination Level</w:t>
            </w:r>
          </w:p>
        </w:tc>
        <w:tc>
          <w:tcPr>
            <w:tcW w:w="6690" w:type="dxa"/>
            <w:tcBorders>
              <w:bottom w:val="single" w:sz="4" w:space="0" w:color="000000"/>
            </w:tcBorders>
            <w:vAlign w:val="center"/>
          </w:tcPr>
          <w:p w:rsidR="006915FB" w:rsidRPr="009631A7" w:rsidRDefault="006915FB" w:rsidP="000F4DF5">
            <w:pPr>
              <w:pStyle w:val="Normal1"/>
              <w:widowControl w:val="0"/>
              <w:spacing w:after="200" w:line="276" w:lineRule="auto"/>
              <w:rPr>
                <w:rFonts w:asciiTheme="minorHAnsi" w:hAnsiTheme="minorHAnsi"/>
                <w:sz w:val="20"/>
              </w:rPr>
            </w:pPr>
          </w:p>
        </w:tc>
      </w:tr>
      <w:tr w:rsidR="006915FB" w:rsidRPr="009631A7" w:rsidTr="000F4DF5">
        <w:trPr>
          <w:trHeight w:val="280"/>
        </w:trPr>
        <w:tc>
          <w:tcPr>
            <w:tcW w:w="1815" w:type="dxa"/>
            <w:tcBorders>
              <w:top w:val="single" w:sz="4" w:space="0" w:color="000000"/>
              <w:bottom w:val="single" w:sz="4" w:space="0" w:color="000000"/>
              <w:right w:val="single" w:sz="4" w:space="0" w:color="000000"/>
            </w:tcBorders>
            <w:vAlign w:val="center"/>
          </w:tcPr>
          <w:p w:rsidR="006915FB" w:rsidRPr="009631A7" w:rsidRDefault="006915FB" w:rsidP="000F4DF5">
            <w:pPr>
              <w:pStyle w:val="Normal1"/>
              <w:rPr>
                <w:rFonts w:asciiTheme="minorHAnsi" w:hAnsiTheme="minorHAnsi"/>
                <w:sz w:val="20"/>
              </w:rPr>
            </w:pPr>
            <w:r w:rsidRPr="009631A7">
              <w:rPr>
                <w:rFonts w:asciiTheme="minorHAnsi" w:hAnsiTheme="minorHAnsi"/>
                <w:b/>
                <w:sz w:val="20"/>
              </w:rPr>
              <w:t>PU</w:t>
            </w:r>
          </w:p>
        </w:tc>
        <w:tc>
          <w:tcPr>
            <w:tcW w:w="6690" w:type="dxa"/>
            <w:tcBorders>
              <w:top w:val="single" w:sz="4" w:space="0" w:color="000000"/>
              <w:left w:val="single" w:sz="4" w:space="0" w:color="000000"/>
              <w:bottom w:val="single" w:sz="4" w:space="0" w:color="000000"/>
              <w:right w:val="single" w:sz="4" w:space="0" w:color="000000"/>
            </w:tcBorders>
            <w:vAlign w:val="center"/>
          </w:tcPr>
          <w:p w:rsidR="006915FB" w:rsidRPr="009631A7" w:rsidRDefault="006915FB" w:rsidP="000F4DF5">
            <w:pPr>
              <w:pStyle w:val="Normal1"/>
              <w:tabs>
                <w:tab w:val="left" w:pos="295"/>
              </w:tabs>
              <w:rPr>
                <w:rFonts w:asciiTheme="minorHAnsi" w:hAnsiTheme="minorHAnsi"/>
                <w:sz w:val="20"/>
              </w:rPr>
            </w:pPr>
            <w:r w:rsidRPr="009631A7">
              <w:rPr>
                <w:rFonts w:asciiTheme="minorHAnsi" w:hAnsiTheme="minorHAnsi"/>
                <w:sz w:val="20"/>
              </w:rPr>
              <w:t>Public</w:t>
            </w:r>
          </w:p>
        </w:tc>
      </w:tr>
      <w:tr w:rsidR="006915FB" w:rsidRPr="009631A7" w:rsidTr="000F4DF5">
        <w:trPr>
          <w:trHeight w:val="280"/>
        </w:trPr>
        <w:tc>
          <w:tcPr>
            <w:tcW w:w="1815" w:type="dxa"/>
            <w:tcBorders>
              <w:top w:val="single" w:sz="4" w:space="0" w:color="000000"/>
              <w:bottom w:val="single" w:sz="4" w:space="0" w:color="000000"/>
              <w:right w:val="single" w:sz="4" w:space="0" w:color="000000"/>
            </w:tcBorders>
            <w:vAlign w:val="center"/>
          </w:tcPr>
          <w:p w:rsidR="006915FB" w:rsidRPr="009631A7" w:rsidRDefault="006915FB" w:rsidP="000F4DF5">
            <w:pPr>
              <w:pStyle w:val="Normal1"/>
              <w:rPr>
                <w:rFonts w:asciiTheme="minorHAnsi" w:hAnsiTheme="minorHAnsi"/>
                <w:sz w:val="20"/>
              </w:rPr>
            </w:pPr>
            <w:r w:rsidRPr="009631A7">
              <w:rPr>
                <w:rFonts w:asciiTheme="minorHAnsi" w:hAnsiTheme="minorHAnsi"/>
                <w:b/>
                <w:sz w:val="20"/>
              </w:rPr>
              <w:t>PP</w:t>
            </w:r>
          </w:p>
        </w:tc>
        <w:tc>
          <w:tcPr>
            <w:tcW w:w="6690" w:type="dxa"/>
            <w:tcBorders>
              <w:top w:val="single" w:sz="4" w:space="0" w:color="000000"/>
              <w:left w:val="single" w:sz="4" w:space="0" w:color="000000"/>
              <w:bottom w:val="single" w:sz="4" w:space="0" w:color="000000"/>
              <w:right w:val="single" w:sz="4" w:space="0" w:color="000000"/>
            </w:tcBorders>
            <w:vAlign w:val="center"/>
          </w:tcPr>
          <w:p w:rsidR="006915FB" w:rsidRPr="009631A7" w:rsidRDefault="006915FB" w:rsidP="000F4DF5">
            <w:pPr>
              <w:pStyle w:val="Normal1"/>
              <w:tabs>
                <w:tab w:val="left" w:pos="295"/>
              </w:tabs>
              <w:rPr>
                <w:rFonts w:asciiTheme="minorHAnsi" w:hAnsiTheme="minorHAnsi"/>
                <w:sz w:val="20"/>
                <w:lang w:val="en-US"/>
              </w:rPr>
            </w:pPr>
            <w:r w:rsidRPr="009631A7">
              <w:rPr>
                <w:rFonts w:asciiTheme="minorHAnsi" w:hAnsiTheme="minorHAnsi"/>
                <w:sz w:val="20"/>
                <w:lang w:val="en-US"/>
              </w:rPr>
              <w:t>Restricted to other programme participants (including Commission services)</w:t>
            </w:r>
          </w:p>
        </w:tc>
      </w:tr>
      <w:tr w:rsidR="006915FB" w:rsidRPr="009631A7" w:rsidTr="000F4DF5">
        <w:trPr>
          <w:trHeight w:val="280"/>
        </w:trPr>
        <w:tc>
          <w:tcPr>
            <w:tcW w:w="1815" w:type="dxa"/>
            <w:tcBorders>
              <w:top w:val="single" w:sz="4" w:space="0" w:color="000000"/>
              <w:bottom w:val="single" w:sz="4" w:space="0" w:color="000000"/>
              <w:right w:val="single" w:sz="4" w:space="0" w:color="000000"/>
            </w:tcBorders>
            <w:vAlign w:val="center"/>
          </w:tcPr>
          <w:p w:rsidR="006915FB" w:rsidRPr="009631A7" w:rsidRDefault="006915FB" w:rsidP="000F4DF5">
            <w:pPr>
              <w:pStyle w:val="Normal1"/>
              <w:rPr>
                <w:rFonts w:asciiTheme="minorHAnsi" w:hAnsiTheme="minorHAnsi"/>
                <w:sz w:val="20"/>
              </w:rPr>
            </w:pPr>
            <w:r w:rsidRPr="009631A7">
              <w:rPr>
                <w:rFonts w:asciiTheme="minorHAnsi" w:hAnsiTheme="minorHAnsi"/>
                <w:b/>
                <w:sz w:val="20"/>
              </w:rPr>
              <w:t>RE</w:t>
            </w:r>
          </w:p>
        </w:tc>
        <w:tc>
          <w:tcPr>
            <w:tcW w:w="6690" w:type="dxa"/>
            <w:tcBorders>
              <w:top w:val="single" w:sz="4" w:space="0" w:color="000000"/>
              <w:left w:val="single" w:sz="4" w:space="0" w:color="000000"/>
              <w:bottom w:val="single" w:sz="4" w:space="0" w:color="000000"/>
              <w:right w:val="single" w:sz="4" w:space="0" w:color="000000"/>
            </w:tcBorders>
            <w:vAlign w:val="center"/>
          </w:tcPr>
          <w:p w:rsidR="006915FB" w:rsidRPr="009631A7" w:rsidRDefault="006915FB" w:rsidP="000F4DF5">
            <w:pPr>
              <w:pStyle w:val="Normal1"/>
              <w:tabs>
                <w:tab w:val="left" w:pos="295"/>
              </w:tabs>
              <w:rPr>
                <w:rFonts w:asciiTheme="minorHAnsi" w:hAnsiTheme="minorHAnsi"/>
                <w:sz w:val="20"/>
                <w:lang w:val="en-US"/>
              </w:rPr>
            </w:pPr>
            <w:r w:rsidRPr="009631A7">
              <w:rPr>
                <w:rFonts w:asciiTheme="minorHAnsi" w:hAnsiTheme="minorHAnsi"/>
                <w:sz w:val="20"/>
                <w:lang w:val="en-US"/>
              </w:rPr>
              <w:t>Restricted to a group specified by the consortium (including Commission services)</w:t>
            </w:r>
          </w:p>
        </w:tc>
      </w:tr>
      <w:tr w:rsidR="006915FB" w:rsidRPr="009631A7" w:rsidTr="000F4DF5">
        <w:trPr>
          <w:trHeight w:val="280"/>
        </w:trPr>
        <w:tc>
          <w:tcPr>
            <w:tcW w:w="1815" w:type="dxa"/>
            <w:tcBorders>
              <w:top w:val="single" w:sz="4" w:space="0" w:color="000000"/>
              <w:right w:val="single" w:sz="4" w:space="0" w:color="000000"/>
            </w:tcBorders>
            <w:vAlign w:val="center"/>
          </w:tcPr>
          <w:p w:rsidR="006915FB" w:rsidRPr="009631A7" w:rsidRDefault="006915FB" w:rsidP="000F4DF5">
            <w:pPr>
              <w:pStyle w:val="Normal1"/>
              <w:rPr>
                <w:rFonts w:asciiTheme="minorHAnsi" w:hAnsiTheme="minorHAnsi"/>
                <w:sz w:val="20"/>
              </w:rPr>
            </w:pPr>
            <w:r w:rsidRPr="009631A7">
              <w:rPr>
                <w:rFonts w:asciiTheme="minorHAnsi" w:hAnsiTheme="minorHAnsi"/>
                <w:b/>
                <w:sz w:val="20"/>
              </w:rPr>
              <w:t>CO</w:t>
            </w:r>
          </w:p>
        </w:tc>
        <w:tc>
          <w:tcPr>
            <w:tcW w:w="6690" w:type="dxa"/>
            <w:tcBorders>
              <w:top w:val="single" w:sz="4" w:space="0" w:color="000000"/>
              <w:left w:val="single" w:sz="4" w:space="0" w:color="000000"/>
              <w:right w:val="single" w:sz="4" w:space="0" w:color="000000"/>
            </w:tcBorders>
            <w:vAlign w:val="center"/>
          </w:tcPr>
          <w:p w:rsidR="006915FB" w:rsidRPr="009631A7" w:rsidRDefault="006915FB" w:rsidP="000F4DF5">
            <w:pPr>
              <w:pStyle w:val="Normal1"/>
              <w:tabs>
                <w:tab w:val="left" w:pos="295"/>
              </w:tabs>
              <w:rPr>
                <w:rFonts w:asciiTheme="minorHAnsi" w:hAnsiTheme="minorHAnsi"/>
                <w:sz w:val="20"/>
                <w:lang w:val="en-US"/>
              </w:rPr>
            </w:pPr>
            <w:r w:rsidRPr="009631A7">
              <w:rPr>
                <w:rFonts w:asciiTheme="minorHAnsi" w:hAnsiTheme="minorHAnsi"/>
                <w:sz w:val="20"/>
                <w:lang w:val="en-US"/>
              </w:rPr>
              <w:t>Confidential, only for members of the consortium (including Commission services)</w:t>
            </w:r>
          </w:p>
        </w:tc>
      </w:tr>
    </w:tbl>
    <w:p w:rsidR="006915FB" w:rsidRPr="009631A7" w:rsidRDefault="006915FB" w:rsidP="006915FB">
      <w:pPr>
        <w:pStyle w:val="Normal1"/>
        <w:rPr>
          <w:rFonts w:asciiTheme="minorHAnsi" w:hAnsiTheme="minorHAnsi"/>
          <w:sz w:val="22"/>
          <w:szCs w:val="22"/>
          <w:lang w:val="en-US"/>
        </w:rPr>
      </w:pPr>
    </w:p>
    <w:p w:rsidR="006915FB" w:rsidRPr="009631A7" w:rsidRDefault="006915FB" w:rsidP="006915FB">
      <w:pPr>
        <w:pStyle w:val="Normal1"/>
        <w:rPr>
          <w:rFonts w:asciiTheme="minorHAnsi" w:hAnsiTheme="minorHAnsi"/>
          <w:sz w:val="22"/>
          <w:szCs w:val="22"/>
          <w:lang w:val="en-US"/>
        </w:rPr>
      </w:pPr>
    </w:p>
    <w:p w:rsidR="006915FB" w:rsidRPr="009631A7" w:rsidRDefault="006915FB" w:rsidP="006915FB">
      <w:pPr>
        <w:pStyle w:val="Normal1"/>
        <w:jc w:val="both"/>
        <w:rPr>
          <w:rFonts w:asciiTheme="minorHAnsi" w:hAnsiTheme="minorHAnsi"/>
          <w:sz w:val="22"/>
          <w:szCs w:val="22"/>
          <w:lang w:val="en-US"/>
        </w:rPr>
      </w:pPr>
    </w:p>
    <w:p w:rsidR="006915FB" w:rsidRPr="009631A7" w:rsidRDefault="006915FB" w:rsidP="006915FB">
      <w:pPr>
        <w:rPr>
          <w:lang w:val="en-US"/>
        </w:rPr>
      </w:pPr>
      <w:r w:rsidRPr="009631A7">
        <w:rPr>
          <w:lang w:val="en-US"/>
        </w:rPr>
        <w:br w:type="page"/>
      </w: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tbl>
      <w:tblPr>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1"/>
        <w:gridCol w:w="2155"/>
        <w:gridCol w:w="1418"/>
        <w:gridCol w:w="3111"/>
      </w:tblGrid>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b/>
                <w:sz w:val="20"/>
              </w:rPr>
              <w:t>Editor(s):</w:t>
            </w: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b/>
                <w:sz w:val="20"/>
              </w:rPr>
              <w:t>Name</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b/>
                <w:sz w:val="20"/>
              </w:rPr>
              <w:t>Organisation</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b/>
                <w:sz w:val="20"/>
              </w:rPr>
              <w:t>Email</w:t>
            </w:r>
          </w:p>
        </w:tc>
      </w:tr>
      <w:tr w:rsidR="006915FB" w:rsidRPr="009631A7" w:rsidTr="000F4DF5">
        <w:trPr>
          <w:trHeight w:val="300"/>
        </w:trPr>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Chrysoula Bekiari</w:t>
            </w:r>
          </w:p>
        </w:tc>
        <w:tc>
          <w:tcPr>
            <w:tcW w:w="1418" w:type="dxa"/>
          </w:tcPr>
          <w:p w:rsidR="006915FB" w:rsidRPr="009631A7" w:rsidRDefault="006915FB" w:rsidP="000F4DF5">
            <w:pPr>
              <w:widowControl w:val="0"/>
            </w:pPr>
            <w:r w:rsidRPr="009631A7">
              <w:rPr>
                <w:sz w:val="20"/>
              </w:rPr>
              <w:t>FORTH</w:t>
            </w:r>
          </w:p>
        </w:tc>
        <w:tc>
          <w:tcPr>
            <w:tcW w:w="3111" w:type="dxa"/>
          </w:tcPr>
          <w:p w:rsidR="006915FB" w:rsidRPr="009631A7" w:rsidRDefault="006915FB" w:rsidP="000F4DF5">
            <w:pPr>
              <w:widowControl w:val="0"/>
            </w:pPr>
            <w:r w:rsidRPr="009631A7">
              <w:rPr>
                <w:sz w:val="20"/>
              </w:rPr>
              <w:t>bekiari@ics.forth.gr</w:t>
            </w:r>
          </w:p>
        </w:tc>
      </w:tr>
      <w:tr w:rsidR="006915FB" w:rsidRPr="009631A7" w:rsidTr="000F4DF5">
        <w:trPr>
          <w:trHeight w:val="400"/>
        </w:trPr>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Martin Doerr</w:t>
            </w:r>
          </w:p>
        </w:tc>
        <w:tc>
          <w:tcPr>
            <w:tcW w:w="1418" w:type="dxa"/>
          </w:tcPr>
          <w:p w:rsidR="006915FB" w:rsidRPr="009631A7" w:rsidRDefault="006915FB" w:rsidP="000F4DF5">
            <w:pPr>
              <w:widowControl w:val="0"/>
            </w:pPr>
            <w:r w:rsidRPr="009631A7">
              <w:rPr>
                <w:sz w:val="20"/>
              </w:rPr>
              <w:t>FORTH</w:t>
            </w:r>
          </w:p>
        </w:tc>
        <w:tc>
          <w:tcPr>
            <w:tcW w:w="3111" w:type="dxa"/>
          </w:tcPr>
          <w:p w:rsidR="006915FB" w:rsidRPr="009631A7" w:rsidRDefault="006915FB" w:rsidP="000F4DF5">
            <w:pPr>
              <w:widowControl w:val="0"/>
            </w:pPr>
            <w:r w:rsidRPr="009631A7">
              <w:rPr>
                <w:sz w:val="20"/>
              </w:rPr>
              <w:t>martin@ics.forth.gr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Nikos Minadakis</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FORTH</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minadakn@ics.forth.gr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 xml:space="preserve">Yiannis Marketakis </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FORTH</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marketak@ics.forth.gr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Panagiotis Papadakos</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FORTH</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papadak@ics.forth.gr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Athina Kritsotaki</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FORTH</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sz w:val="20"/>
                <w:szCs w:val="20"/>
              </w:rPr>
            </w:pPr>
            <w:r w:rsidRPr="009631A7">
              <w:rPr>
                <w:sz w:val="20"/>
                <w:szCs w:val="20"/>
              </w:rPr>
              <w:t>athinak@ics.forth.gr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b/>
                <w:sz w:val="20"/>
              </w:rPr>
              <w:t>Contributor(s):</w:t>
            </w: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Christos Arvanitidis</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arvanitidis@hcmr.gr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Nicolas Bailly</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nbailly@hcmr.gr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Alexandros Gougousis</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agougousis@hcmr.gr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Eva Chatzinikolaou</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evachatz@hcmr.gr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Sarah Faulwetter</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sarifa@hcmr.gr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Niki Keklikoglou</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keklikoglou@hcmr.gr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Dimitra Mavraki</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dmavraki@hcmr.gr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Matina Nikolopoulou</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snikolo@hcmr.gr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Emmanouela Panteri</w:t>
            </w: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HCMR</w:t>
            </w: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sidRPr="009631A7">
              <w:rPr>
                <w:sz w:val="20"/>
              </w:rPr>
              <w:t>emmipan@hcmr.gr</w:t>
            </w: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r>
      <w:tr w:rsidR="006915FB" w:rsidRPr="009631A7" w:rsidTr="000F4DF5">
        <w:tc>
          <w:tcPr>
            <w:tcW w:w="195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2155"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1418"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c>
          <w:tcPr>
            <w:tcW w:w="3111" w:type="dxa"/>
          </w:tcPr>
          <w:p w:rsidR="006915FB" w:rsidRPr="009631A7" w:rsidRDefault="006915FB" w:rsidP="000F4DF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p>
        </w:tc>
      </w:tr>
    </w:tbl>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spacing w:after="0" w:line="240" w:lineRule="auto"/>
        <w:rPr>
          <w:lang w:val="en-US"/>
        </w:rPr>
      </w:pPr>
    </w:p>
    <w:p w:rsidR="006915FB" w:rsidRPr="009631A7" w:rsidRDefault="006915FB" w:rsidP="006915FB">
      <w:pPr>
        <w:pStyle w:val="TOCHeading"/>
        <w:numPr>
          <w:ilvl w:val="0"/>
          <w:numId w:val="0"/>
        </w:numPr>
        <w:ind w:left="851"/>
        <w:rPr>
          <w:rFonts w:asciiTheme="minorHAnsi" w:hAnsiTheme="minorHAnsi"/>
          <w:lang w:val="en-US"/>
        </w:rPr>
      </w:pPr>
    </w:p>
    <w:p w:rsidR="006915FB" w:rsidRPr="009631A7" w:rsidDel="00570C3B" w:rsidRDefault="006915FB" w:rsidP="006915FB">
      <w:pPr>
        <w:rPr>
          <w:del w:id="1" w:author="Nikolaos Minadakis" w:date="2015-02-05T17:22:00Z"/>
          <w:lang w:val="en-US"/>
        </w:rPr>
      </w:pPr>
    </w:p>
    <w:p w:rsidR="006915FB" w:rsidRPr="009631A7" w:rsidRDefault="006915FB" w:rsidP="006915FB">
      <w:pPr>
        <w:pStyle w:val="TOCHeading"/>
        <w:numPr>
          <w:ilvl w:val="0"/>
          <w:numId w:val="0"/>
        </w:numPr>
        <w:ind w:left="851"/>
        <w:rPr>
          <w:ins w:id="2" w:author="Nikolaos Minadakis" w:date="2015-02-05T17:22:00Z"/>
          <w:rFonts w:asciiTheme="minorHAnsi" w:eastAsiaTheme="minorHAnsi" w:hAnsiTheme="minorHAnsi" w:cstheme="minorBidi"/>
          <w:b w:val="0"/>
          <w:bCs w:val="0"/>
          <w:sz w:val="22"/>
          <w:szCs w:val="22"/>
        </w:rPr>
      </w:pPr>
    </w:p>
    <w:sdt>
      <w:sdtPr>
        <w:rPr>
          <w:rFonts w:asciiTheme="minorHAnsi" w:eastAsiaTheme="minorHAnsi" w:hAnsiTheme="minorHAnsi" w:cstheme="minorBidi"/>
          <w:b w:val="0"/>
          <w:bCs w:val="0"/>
          <w:sz w:val="22"/>
          <w:szCs w:val="22"/>
        </w:rPr>
        <w:id w:val="-248053896"/>
        <w:docPartObj>
          <w:docPartGallery w:val="Table of Contents"/>
          <w:docPartUnique/>
        </w:docPartObj>
      </w:sdtPr>
      <w:sdtEndPr>
        <w:rPr>
          <w:noProof/>
        </w:rPr>
      </w:sdtEndPr>
      <w:sdtContent>
        <w:p w:rsidR="006915FB" w:rsidRPr="009631A7" w:rsidRDefault="006915FB" w:rsidP="006915FB">
          <w:pPr>
            <w:pStyle w:val="TOCHeading"/>
            <w:numPr>
              <w:ilvl w:val="0"/>
              <w:numId w:val="0"/>
            </w:numPr>
            <w:rPr>
              <w:rFonts w:asciiTheme="minorHAnsi" w:hAnsiTheme="minorHAnsi"/>
            </w:rPr>
          </w:pPr>
          <w:r w:rsidRPr="009631A7">
            <w:rPr>
              <w:rFonts w:asciiTheme="minorHAnsi" w:hAnsiTheme="minorHAnsi"/>
            </w:rPr>
            <w:t>Table of Contents</w:t>
          </w:r>
        </w:p>
        <w:p w:rsidR="00387664" w:rsidRPr="009631A7" w:rsidRDefault="006915FB">
          <w:pPr>
            <w:pStyle w:val="TOC1"/>
            <w:rPr>
              <w:rFonts w:eastAsiaTheme="minorEastAsia"/>
              <w:noProof/>
              <w:lang w:val="el-GR" w:eastAsia="el-GR" w:bidi="ar-SA"/>
            </w:rPr>
          </w:pPr>
          <w:r w:rsidRPr="009631A7">
            <w:fldChar w:fldCharType="begin"/>
          </w:r>
          <w:r w:rsidRPr="009631A7">
            <w:instrText xml:space="preserve"> TOC \o "1-3" \h \z \u </w:instrText>
          </w:r>
          <w:r w:rsidRPr="009631A7">
            <w:fldChar w:fldCharType="separate"/>
          </w:r>
          <w:hyperlink w:anchor="_Toc437963761" w:history="1">
            <w:r w:rsidR="00387664" w:rsidRPr="009631A7">
              <w:rPr>
                <w:rStyle w:val="Hyperlink"/>
                <w:rFonts w:eastAsia="Times New Roman"/>
                <w:noProof/>
                <w:lang w:val="en-US"/>
              </w:rPr>
              <w:t>Executive Summary</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_Toc437963761 \h </w:instrText>
            </w:r>
            <w:r w:rsidR="00387664" w:rsidRPr="009631A7">
              <w:rPr>
                <w:noProof/>
                <w:webHidden/>
              </w:rPr>
            </w:r>
            <w:r w:rsidR="00387664" w:rsidRPr="009631A7">
              <w:rPr>
                <w:noProof/>
                <w:webHidden/>
              </w:rPr>
              <w:fldChar w:fldCharType="separate"/>
            </w:r>
            <w:r w:rsidR="00387664" w:rsidRPr="009631A7">
              <w:rPr>
                <w:noProof/>
                <w:webHidden/>
              </w:rPr>
              <w:t>8</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62" w:history="1">
            <w:r w:rsidR="00387664" w:rsidRPr="009631A7">
              <w:rPr>
                <w:rStyle w:val="Hyperlink"/>
                <w:rFonts w:eastAsia="Times New Roman"/>
                <w:noProof/>
                <w:lang w:val="en-US"/>
              </w:rPr>
              <w:t>Introduction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_Toc437963762 \h </w:instrText>
            </w:r>
            <w:r w:rsidR="00387664" w:rsidRPr="009631A7">
              <w:rPr>
                <w:noProof/>
                <w:webHidden/>
              </w:rPr>
            </w:r>
            <w:r w:rsidR="00387664" w:rsidRPr="009631A7">
              <w:rPr>
                <w:noProof/>
                <w:webHidden/>
              </w:rPr>
              <w:fldChar w:fldCharType="separate"/>
            </w:r>
            <w:r w:rsidR="00387664" w:rsidRPr="009631A7">
              <w:rPr>
                <w:noProof/>
                <w:webHidden/>
              </w:rPr>
              <w:t>9</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63" w:history="1">
            <w:r w:rsidR="00387664" w:rsidRPr="009631A7">
              <w:rPr>
                <w:rStyle w:val="Hyperlink"/>
                <w:rFonts w:eastAsia="Times New Roman"/>
                <w:noProof/>
                <w:lang w:val="en-US"/>
              </w:rPr>
              <w:t>1.</w:t>
            </w:r>
            <w:r w:rsidR="00387664" w:rsidRPr="009631A7">
              <w:rPr>
                <w:rFonts w:eastAsiaTheme="minorEastAsia"/>
                <w:noProof/>
                <w:lang w:val="el-GR" w:eastAsia="el-GR" w:bidi="ar-SA"/>
              </w:rPr>
              <w:tab/>
            </w:r>
            <w:r w:rsidR="00387664" w:rsidRPr="009631A7">
              <w:rPr>
                <w:rStyle w:val="Hyperlink"/>
                <w:rFonts w:eastAsia="Times New Roman"/>
                <w:noProof/>
                <w:lang w:val="en-US"/>
              </w:rPr>
              <w:t>Motivation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_Toc437963763 \h </w:instrText>
            </w:r>
            <w:r w:rsidR="00387664" w:rsidRPr="009631A7">
              <w:rPr>
                <w:noProof/>
                <w:webHidden/>
              </w:rPr>
            </w:r>
            <w:r w:rsidR="00387664" w:rsidRPr="009631A7">
              <w:rPr>
                <w:noProof/>
                <w:webHidden/>
              </w:rPr>
              <w:fldChar w:fldCharType="separate"/>
            </w:r>
            <w:r w:rsidR="00387664" w:rsidRPr="009631A7">
              <w:rPr>
                <w:noProof/>
                <w:webHidden/>
              </w:rPr>
              <w:t>11</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64" w:history="1">
            <w:r w:rsidR="00387664" w:rsidRPr="009631A7">
              <w:rPr>
                <w:rStyle w:val="Hyperlink"/>
                <w:rFonts w:eastAsia="Times New Roman"/>
                <w:noProof/>
                <w:lang w:val="en-US"/>
              </w:rPr>
              <w:t>2.</w:t>
            </w:r>
            <w:r w:rsidR="00387664" w:rsidRPr="009631A7">
              <w:rPr>
                <w:rFonts w:eastAsiaTheme="minorEastAsia"/>
                <w:noProof/>
                <w:lang w:val="el-GR" w:eastAsia="el-GR" w:bidi="ar-SA"/>
              </w:rPr>
              <w:tab/>
            </w:r>
            <w:r w:rsidR="00387664" w:rsidRPr="009631A7">
              <w:rPr>
                <w:rStyle w:val="Hyperlink"/>
                <w:rFonts w:eastAsia="Times New Roman"/>
                <w:noProof/>
                <w:lang w:val="en-US"/>
              </w:rPr>
              <w:t>Functional Requirements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_Toc437963764 \h </w:instrText>
            </w:r>
            <w:r w:rsidR="00387664" w:rsidRPr="009631A7">
              <w:rPr>
                <w:noProof/>
                <w:webHidden/>
              </w:rPr>
            </w:r>
            <w:r w:rsidR="00387664" w:rsidRPr="009631A7">
              <w:rPr>
                <w:noProof/>
                <w:webHidden/>
              </w:rPr>
              <w:fldChar w:fldCharType="separate"/>
            </w:r>
            <w:r w:rsidR="00387664" w:rsidRPr="009631A7">
              <w:rPr>
                <w:noProof/>
                <w:webHidden/>
              </w:rPr>
              <w:t>12</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65" w:history="1">
            <w:r w:rsidR="00387664" w:rsidRPr="009631A7">
              <w:rPr>
                <w:rStyle w:val="Hyperlink"/>
                <w:rFonts w:eastAsia="Times New Roman"/>
                <w:noProof/>
                <w:lang w:val="en-US"/>
              </w:rPr>
              <w:t>3.</w:t>
            </w:r>
            <w:r w:rsidR="00387664" w:rsidRPr="009631A7">
              <w:rPr>
                <w:rFonts w:eastAsiaTheme="minorEastAsia"/>
                <w:noProof/>
                <w:lang w:val="el-GR" w:eastAsia="el-GR" w:bidi="ar-SA"/>
              </w:rPr>
              <w:tab/>
            </w:r>
            <w:r w:rsidR="00387664" w:rsidRPr="009631A7">
              <w:rPr>
                <w:rStyle w:val="Hyperlink"/>
                <w:rFonts w:eastAsia="Times New Roman"/>
                <w:noProof/>
                <w:lang w:val="en-US"/>
              </w:rPr>
              <w:t>Data Analysis &amp; Modelling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_Toc437963765 \h </w:instrText>
            </w:r>
            <w:r w:rsidR="00387664" w:rsidRPr="009631A7">
              <w:rPr>
                <w:noProof/>
                <w:webHidden/>
              </w:rPr>
            </w:r>
            <w:r w:rsidR="00387664" w:rsidRPr="009631A7">
              <w:rPr>
                <w:noProof/>
                <w:webHidden/>
              </w:rPr>
              <w:fldChar w:fldCharType="separate"/>
            </w:r>
            <w:r w:rsidR="00387664" w:rsidRPr="009631A7">
              <w:rPr>
                <w:noProof/>
                <w:webHidden/>
              </w:rPr>
              <w:t>14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66" w:history="1">
            <w:r w:rsidR="00387664" w:rsidRPr="009631A7">
              <w:rPr>
                <w:rStyle w:val="Hyperlink"/>
                <w:rFonts w:eastAsia="Times New Roman"/>
                <w:noProof/>
                <w:lang w:val="en-US"/>
              </w:rPr>
              <w:t>3.1</w:t>
            </w:r>
            <w:r w:rsidR="00387664" w:rsidRPr="009631A7">
              <w:rPr>
                <w:rFonts w:eastAsiaTheme="minorEastAsia"/>
                <w:noProof/>
                <w:lang w:val="el-GR" w:eastAsia="el-GR" w:bidi="ar-SA"/>
              </w:rPr>
              <w:tab/>
            </w:r>
            <w:r w:rsidR="00387664" w:rsidRPr="009631A7">
              <w:rPr>
                <w:rStyle w:val="Hyperlink"/>
                <w:rFonts w:eastAsia="Times New Roman"/>
                <w:noProof/>
                <w:lang w:val="en-US"/>
              </w:rPr>
              <w:t>Collection &amp; Analysis of Biodiversity Domain Datasets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_Toc437963766 \h </w:instrText>
            </w:r>
            <w:r w:rsidR="00387664" w:rsidRPr="009631A7">
              <w:rPr>
                <w:noProof/>
                <w:webHidden/>
              </w:rPr>
            </w:r>
            <w:r w:rsidR="00387664" w:rsidRPr="009631A7">
              <w:rPr>
                <w:noProof/>
                <w:webHidden/>
              </w:rPr>
              <w:fldChar w:fldCharType="separate"/>
            </w:r>
            <w:r w:rsidR="00387664" w:rsidRPr="009631A7">
              <w:rPr>
                <w:noProof/>
                <w:webHidden/>
              </w:rPr>
              <w:t>14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67" w:history="1">
            <w:r w:rsidR="00387664" w:rsidRPr="009631A7">
              <w:rPr>
                <w:rStyle w:val="Hyperlink"/>
                <w:rFonts w:eastAsia="Times New Roman"/>
                <w:noProof/>
                <w:lang w:val="en-US"/>
              </w:rPr>
              <w:t>3.2</w:t>
            </w:r>
            <w:r w:rsidR="00387664" w:rsidRPr="009631A7">
              <w:rPr>
                <w:rFonts w:eastAsiaTheme="minorEastAsia"/>
                <w:noProof/>
                <w:lang w:val="el-GR" w:eastAsia="el-GR" w:bidi="ar-SA"/>
              </w:rPr>
              <w:tab/>
            </w:r>
            <w:r w:rsidR="00387664" w:rsidRPr="009631A7">
              <w:rPr>
                <w:rStyle w:val="Hyperlink"/>
                <w:rFonts w:eastAsia="Times New Roman"/>
                <w:noProof/>
                <w:lang w:val="en-US"/>
              </w:rPr>
              <w:t>Collection of Competency Queries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_Toc437963767 \h </w:instrText>
            </w:r>
            <w:r w:rsidR="00387664" w:rsidRPr="009631A7">
              <w:rPr>
                <w:noProof/>
                <w:webHidden/>
              </w:rPr>
            </w:r>
            <w:r w:rsidR="00387664" w:rsidRPr="009631A7">
              <w:rPr>
                <w:noProof/>
                <w:webHidden/>
              </w:rPr>
              <w:fldChar w:fldCharType="separate"/>
            </w:r>
            <w:r w:rsidR="00387664" w:rsidRPr="009631A7">
              <w:rPr>
                <w:noProof/>
                <w:webHidden/>
              </w:rPr>
              <w:t>16</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68" w:history="1">
            <w:r w:rsidR="00387664" w:rsidRPr="009631A7">
              <w:rPr>
                <w:rStyle w:val="Hyperlink"/>
                <w:rFonts w:eastAsia="Times New Roman"/>
                <w:noProof/>
                <w:lang w:val="en-US"/>
              </w:rPr>
              <w:t>3.3</w:t>
            </w:r>
            <w:r w:rsidR="00387664" w:rsidRPr="009631A7">
              <w:rPr>
                <w:rFonts w:eastAsiaTheme="minorEastAsia"/>
                <w:noProof/>
                <w:lang w:val="el-GR" w:eastAsia="el-GR" w:bidi="ar-SA"/>
              </w:rPr>
              <w:tab/>
            </w:r>
            <w:r w:rsidR="00387664" w:rsidRPr="009631A7">
              <w:rPr>
                <w:rStyle w:val="Hyperlink"/>
                <w:rFonts w:eastAsia="Times New Roman"/>
                <w:noProof/>
                <w:lang w:val="en-US"/>
              </w:rPr>
              <w:t>Identification of Main Metadata Categories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_Toc437963768 \h </w:instrText>
            </w:r>
            <w:r w:rsidR="00387664" w:rsidRPr="009631A7">
              <w:rPr>
                <w:noProof/>
                <w:webHidden/>
              </w:rPr>
            </w:r>
            <w:r w:rsidR="00387664" w:rsidRPr="009631A7">
              <w:rPr>
                <w:noProof/>
                <w:webHidden/>
              </w:rPr>
              <w:fldChar w:fldCharType="separate"/>
            </w:r>
            <w:r w:rsidR="00387664" w:rsidRPr="009631A7">
              <w:rPr>
                <w:noProof/>
                <w:webHidden/>
              </w:rPr>
              <w:t>17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69" w:history="1">
            <w:r w:rsidR="00387664" w:rsidRPr="009631A7">
              <w:rPr>
                <w:rStyle w:val="Hyperlink"/>
                <w:noProof/>
                <w:lang w:val="en-US"/>
              </w:rPr>
              <w:t>3.4</w:t>
            </w:r>
            <w:r w:rsidR="00387664" w:rsidRPr="009631A7">
              <w:rPr>
                <w:rFonts w:eastAsiaTheme="minorEastAsia"/>
                <w:noProof/>
                <w:lang w:val="el-GR" w:eastAsia="el-GR" w:bidi="ar-SA"/>
              </w:rPr>
              <w:tab/>
            </w:r>
            <w:r w:rsidR="00387664" w:rsidRPr="009631A7">
              <w:rPr>
                <w:rStyle w:val="Hyperlink"/>
                <w:noProof/>
                <w:lang w:val="en-US"/>
              </w:rPr>
              <w:t>Creation of the Metadata Catalogue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_Toc437963769 \h </w:instrText>
            </w:r>
            <w:r w:rsidR="00387664" w:rsidRPr="009631A7">
              <w:rPr>
                <w:noProof/>
                <w:webHidden/>
              </w:rPr>
            </w:r>
            <w:r w:rsidR="00387664" w:rsidRPr="009631A7">
              <w:rPr>
                <w:noProof/>
                <w:webHidden/>
              </w:rPr>
              <w:fldChar w:fldCharType="separate"/>
            </w:r>
            <w:r w:rsidR="00387664" w:rsidRPr="009631A7">
              <w:rPr>
                <w:noProof/>
                <w:webHidden/>
              </w:rPr>
              <w:t>18</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0" w:history="1">
            <w:r w:rsidR="00387664" w:rsidRPr="009631A7">
              <w:rPr>
                <w:rStyle w:val="Hyperlink"/>
                <w:noProof/>
              </w:rPr>
              <w:t>3.5</w:t>
            </w:r>
            <w:r w:rsidR="00387664" w:rsidRPr="009631A7">
              <w:rPr>
                <w:rFonts w:eastAsiaTheme="minorEastAsia"/>
                <w:noProof/>
                <w:lang w:val="el-GR" w:eastAsia="el-GR" w:bidi="ar-SA"/>
              </w:rPr>
              <w:tab/>
            </w:r>
            <w:r w:rsidR="00387664" w:rsidRPr="009631A7">
              <w:rPr>
                <w:rStyle w:val="Hyperlink"/>
                <w:noProof/>
              </w:rPr>
              <w:t>Selection of Semantic Models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_Toc437963770 \h </w:instrText>
            </w:r>
            <w:r w:rsidR="00387664" w:rsidRPr="009631A7">
              <w:rPr>
                <w:noProof/>
                <w:webHidden/>
              </w:rPr>
            </w:r>
            <w:r w:rsidR="00387664" w:rsidRPr="009631A7">
              <w:rPr>
                <w:noProof/>
                <w:webHidden/>
              </w:rPr>
              <w:fldChar w:fldCharType="separate"/>
            </w:r>
            <w:r w:rsidR="00387664" w:rsidRPr="009631A7">
              <w:rPr>
                <w:noProof/>
                <w:webHidden/>
              </w:rPr>
              <w:t>21</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1" w:history="1">
            <w:r w:rsidR="00387664" w:rsidRPr="009631A7">
              <w:rPr>
                <w:rStyle w:val="Hyperlink"/>
                <w:noProof/>
                <w:lang w:val="en-US"/>
              </w:rPr>
              <w:t>3.6</w:t>
            </w:r>
            <w:r w:rsidR="00387664" w:rsidRPr="009631A7">
              <w:rPr>
                <w:rFonts w:eastAsiaTheme="minorEastAsia"/>
                <w:noProof/>
                <w:lang w:val="el-GR" w:eastAsia="el-GR" w:bidi="ar-SA"/>
              </w:rPr>
              <w:tab/>
            </w:r>
            <w:r w:rsidR="00387664" w:rsidRPr="009631A7">
              <w:rPr>
                <w:rStyle w:val="Hyperlink"/>
                <w:noProof/>
                <w:lang w:val="en-US"/>
              </w:rPr>
              <w:t>Schema Mappings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_Toc437963771 \h </w:instrText>
            </w:r>
            <w:r w:rsidR="00387664" w:rsidRPr="009631A7">
              <w:rPr>
                <w:noProof/>
                <w:webHidden/>
              </w:rPr>
            </w:r>
            <w:r w:rsidR="00387664" w:rsidRPr="009631A7">
              <w:rPr>
                <w:noProof/>
                <w:webHidden/>
              </w:rPr>
              <w:fldChar w:fldCharType="separate"/>
            </w:r>
            <w:r w:rsidR="00387664" w:rsidRPr="009631A7">
              <w:rPr>
                <w:noProof/>
                <w:webHidden/>
              </w:rPr>
              <w:t>23</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2" w:history="1">
            <w:r w:rsidR="00387664" w:rsidRPr="009631A7">
              <w:rPr>
                <w:rStyle w:val="Hyperlink"/>
                <w:noProof/>
                <w:lang w:val="en-US"/>
              </w:rPr>
              <w:t>3.7</w:t>
            </w:r>
            <w:r w:rsidR="00387664" w:rsidRPr="009631A7">
              <w:rPr>
                <w:rFonts w:eastAsiaTheme="minorEastAsia"/>
                <w:noProof/>
                <w:lang w:val="el-GR" w:eastAsia="el-GR" w:bidi="ar-SA"/>
              </w:rPr>
              <w:tab/>
            </w:r>
            <w:r w:rsidR="00387664" w:rsidRPr="009631A7">
              <w:rPr>
                <w:rStyle w:val="Hyperlink"/>
                <w:rFonts w:eastAsia="Times New Roman"/>
                <w:noProof/>
                <w:lang w:val="en-US"/>
              </w:rPr>
              <w:t>Modelling Examples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_Toc437963772 \h </w:instrText>
            </w:r>
            <w:r w:rsidR="00387664" w:rsidRPr="009631A7">
              <w:rPr>
                <w:noProof/>
                <w:webHidden/>
              </w:rPr>
            </w:r>
            <w:r w:rsidR="00387664" w:rsidRPr="009631A7">
              <w:rPr>
                <w:noProof/>
                <w:webHidden/>
              </w:rPr>
              <w:fldChar w:fldCharType="separate"/>
            </w:r>
            <w:r w:rsidR="00387664" w:rsidRPr="009631A7">
              <w:rPr>
                <w:noProof/>
                <w:webHidden/>
              </w:rPr>
              <w:t>24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3" w:history="1">
            <w:r w:rsidR="00387664" w:rsidRPr="009631A7">
              <w:rPr>
                <w:rStyle w:val="Hyperlink"/>
                <w:noProof/>
                <w:lang w:val="en-US"/>
              </w:rPr>
              <w:t>3.8</w:t>
            </w:r>
            <w:r w:rsidR="00387664" w:rsidRPr="009631A7">
              <w:rPr>
                <w:rFonts w:eastAsiaTheme="minorEastAsia"/>
                <w:noProof/>
                <w:lang w:val="el-GR" w:eastAsia="el-GR" w:bidi="ar-SA"/>
              </w:rPr>
              <w:tab/>
            </w:r>
            <w:r w:rsidR="00387664" w:rsidRPr="009631A7">
              <w:rPr>
                <w:rStyle w:val="Hyperlink"/>
                <w:noProof/>
                <w:lang w:val="en-US"/>
              </w:rPr>
              <w:t>Creation of Metadata Templates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_Toc437963773 \h </w:instrText>
            </w:r>
            <w:r w:rsidR="00387664" w:rsidRPr="009631A7">
              <w:rPr>
                <w:noProof/>
                <w:webHidden/>
              </w:rPr>
            </w:r>
            <w:r w:rsidR="00387664" w:rsidRPr="009631A7">
              <w:rPr>
                <w:noProof/>
                <w:webHidden/>
              </w:rPr>
              <w:fldChar w:fldCharType="separate"/>
            </w:r>
            <w:r w:rsidR="00387664" w:rsidRPr="009631A7">
              <w:rPr>
                <w:noProof/>
                <w:webHidden/>
              </w:rPr>
              <w:t>35</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4" w:history="1">
            <w:r w:rsidR="00387664" w:rsidRPr="009631A7">
              <w:rPr>
                <w:rStyle w:val="Hyperlink"/>
                <w:rFonts w:eastAsia="Times New Roman"/>
                <w:noProof/>
                <w:lang w:val="en-US"/>
              </w:rPr>
              <w:t>3.9</w:t>
            </w:r>
            <w:r w:rsidR="00387664" w:rsidRPr="009631A7">
              <w:rPr>
                <w:rFonts w:eastAsiaTheme="minorEastAsia"/>
                <w:noProof/>
                <w:lang w:val="el-GR" w:eastAsia="el-GR" w:bidi="ar-SA"/>
              </w:rPr>
              <w:tab/>
            </w:r>
            <w:r w:rsidR="00387664" w:rsidRPr="009631A7">
              <w:rPr>
                <w:rStyle w:val="Hyperlink"/>
                <w:rFonts w:eastAsia="Times New Roman"/>
                <w:noProof/>
                <w:lang w:val="en-US"/>
              </w:rPr>
              <w:t>Fundamental Categories for Efficient Querying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_Toc437963774 \h </w:instrText>
            </w:r>
            <w:r w:rsidR="00387664" w:rsidRPr="009631A7">
              <w:rPr>
                <w:noProof/>
                <w:webHidden/>
              </w:rPr>
            </w:r>
            <w:r w:rsidR="00387664" w:rsidRPr="009631A7">
              <w:rPr>
                <w:noProof/>
                <w:webHidden/>
              </w:rPr>
              <w:fldChar w:fldCharType="separate"/>
            </w:r>
            <w:r w:rsidR="00387664" w:rsidRPr="009631A7">
              <w:rPr>
                <w:noProof/>
                <w:webHidden/>
              </w:rPr>
              <w:t>37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5" w:history="1">
            <w:r w:rsidR="00387664" w:rsidRPr="009631A7">
              <w:rPr>
                <w:rStyle w:val="Hyperlink"/>
                <w:noProof/>
                <w:lang w:val="en-US"/>
              </w:rPr>
              <w:t>3.10</w:t>
            </w:r>
            <w:r w:rsidR="00387664" w:rsidRPr="009631A7">
              <w:rPr>
                <w:rFonts w:eastAsiaTheme="minorEastAsia"/>
                <w:noProof/>
                <w:lang w:val="el-GR" w:eastAsia="el-GR" w:bidi="ar-SA"/>
              </w:rPr>
              <w:tab/>
            </w:r>
            <w:r w:rsidR="00387664" w:rsidRPr="009631A7">
              <w:rPr>
                <w:rStyle w:val="Hyperlink"/>
                <w:rFonts w:eastAsia="Times New Roman"/>
                <w:noProof/>
                <w:lang w:val="en-US"/>
              </w:rPr>
              <w:t>Fundamental Queries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_Toc437963775 \h </w:instrText>
            </w:r>
            <w:r w:rsidR="00387664" w:rsidRPr="009631A7">
              <w:rPr>
                <w:noProof/>
                <w:webHidden/>
              </w:rPr>
            </w:r>
            <w:r w:rsidR="00387664" w:rsidRPr="009631A7">
              <w:rPr>
                <w:noProof/>
                <w:webHidden/>
              </w:rPr>
              <w:fldChar w:fldCharType="separate"/>
            </w:r>
            <w:r w:rsidR="00387664" w:rsidRPr="009631A7">
              <w:rPr>
                <w:noProof/>
                <w:webHidden/>
              </w:rPr>
              <w:t>39</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76" w:history="1">
            <w:r w:rsidR="00387664" w:rsidRPr="009631A7">
              <w:rPr>
                <w:rStyle w:val="Hyperlink"/>
                <w:noProof/>
              </w:rPr>
              <w:t>4.</w:t>
            </w:r>
            <w:r w:rsidR="00387664" w:rsidRPr="009631A7">
              <w:rPr>
                <w:rFonts w:eastAsiaTheme="minorEastAsia"/>
                <w:noProof/>
                <w:lang w:val="el-GR" w:eastAsia="el-GR" w:bidi="ar-SA"/>
              </w:rPr>
              <w:tab/>
            </w:r>
            <w:r w:rsidR="00387664" w:rsidRPr="009631A7">
              <w:rPr>
                <w:rStyle w:val="Hyperlink"/>
                <w:noProof/>
              </w:rPr>
              <w:t>Architecture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_Toc437963776 \h </w:instrText>
            </w:r>
            <w:r w:rsidR="00387664" w:rsidRPr="009631A7">
              <w:rPr>
                <w:noProof/>
                <w:webHidden/>
              </w:rPr>
            </w:r>
            <w:r w:rsidR="00387664" w:rsidRPr="009631A7">
              <w:rPr>
                <w:noProof/>
                <w:webHidden/>
              </w:rPr>
              <w:fldChar w:fldCharType="separate"/>
            </w:r>
            <w:r w:rsidR="00387664" w:rsidRPr="009631A7">
              <w:rPr>
                <w:noProof/>
                <w:webHidden/>
              </w:rPr>
              <w:t>41</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7" w:history="1">
            <w:r w:rsidR="00387664" w:rsidRPr="009631A7">
              <w:rPr>
                <w:rStyle w:val="Hyperlink"/>
                <w:noProof/>
                <w:lang w:val="en-US"/>
              </w:rPr>
              <w:t>4.1</w:t>
            </w:r>
            <w:r w:rsidR="00387664" w:rsidRPr="009631A7">
              <w:rPr>
                <w:rFonts w:eastAsiaTheme="minorEastAsia"/>
                <w:noProof/>
                <w:lang w:val="el-GR" w:eastAsia="el-GR" w:bidi="ar-SA"/>
              </w:rPr>
              <w:tab/>
            </w:r>
            <w:r w:rsidR="00387664" w:rsidRPr="009631A7">
              <w:rPr>
                <w:rStyle w:val="Hyperlink"/>
                <w:rFonts w:eastAsia="Times New Roman"/>
                <w:noProof/>
                <w:lang w:val="en-US"/>
              </w:rPr>
              <w:t>Directory Service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_Toc437963777 \h </w:instrText>
            </w:r>
            <w:r w:rsidR="00387664" w:rsidRPr="009631A7">
              <w:rPr>
                <w:noProof/>
                <w:webHidden/>
              </w:rPr>
            </w:r>
            <w:r w:rsidR="00387664" w:rsidRPr="009631A7">
              <w:rPr>
                <w:noProof/>
                <w:webHidden/>
              </w:rPr>
              <w:fldChar w:fldCharType="separate"/>
            </w:r>
            <w:r w:rsidR="00387664" w:rsidRPr="009631A7">
              <w:rPr>
                <w:noProof/>
                <w:webHidden/>
              </w:rPr>
              <w:t>42</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8" w:history="1">
            <w:r w:rsidR="00387664" w:rsidRPr="009631A7">
              <w:rPr>
                <w:rStyle w:val="Hyperlink"/>
                <w:noProof/>
                <w:lang w:val="en-US"/>
              </w:rPr>
              <w:t>4.2</w:t>
            </w:r>
            <w:r w:rsidR="00387664" w:rsidRPr="009631A7">
              <w:rPr>
                <w:rFonts w:eastAsiaTheme="minorEastAsia"/>
                <w:noProof/>
                <w:lang w:val="el-GR" w:eastAsia="el-GR" w:bidi="ar-SA"/>
              </w:rPr>
              <w:tab/>
            </w:r>
            <w:r w:rsidR="00387664" w:rsidRPr="009631A7">
              <w:rPr>
                <w:rStyle w:val="Hyperlink"/>
                <w:rFonts w:eastAsia="Times New Roman"/>
                <w:noProof/>
                <w:lang w:val="en-US"/>
              </w:rPr>
              <w:t>Metadata Repository</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_Toc437963778 \h </w:instrText>
            </w:r>
            <w:r w:rsidR="00387664" w:rsidRPr="009631A7">
              <w:rPr>
                <w:noProof/>
                <w:webHidden/>
              </w:rPr>
            </w:r>
            <w:r w:rsidR="00387664" w:rsidRPr="009631A7">
              <w:rPr>
                <w:noProof/>
                <w:webHidden/>
              </w:rPr>
              <w:fldChar w:fldCharType="separate"/>
            </w:r>
            <w:r w:rsidR="00387664" w:rsidRPr="009631A7">
              <w:rPr>
                <w:noProof/>
                <w:webHidden/>
              </w:rPr>
              <w:t>45</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79" w:history="1">
            <w:r w:rsidR="00387664" w:rsidRPr="009631A7">
              <w:rPr>
                <w:rStyle w:val="Hyperlink"/>
                <w:noProof/>
                <w:lang w:val="en-US"/>
              </w:rPr>
              <w:t>4.3</w:t>
            </w:r>
            <w:r w:rsidR="00387664" w:rsidRPr="009631A7">
              <w:rPr>
                <w:rFonts w:eastAsiaTheme="minorEastAsia"/>
                <w:noProof/>
                <w:lang w:val="el-GR" w:eastAsia="el-GR" w:bidi="ar-SA"/>
              </w:rPr>
              <w:tab/>
            </w:r>
            <w:r w:rsidR="00387664" w:rsidRPr="009631A7">
              <w:rPr>
                <w:rStyle w:val="Hyperlink"/>
                <w:noProof/>
                <w:lang w:val="en-US"/>
              </w:rPr>
              <w:t>Content Storage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_Toc437963779 \h </w:instrText>
            </w:r>
            <w:r w:rsidR="00387664" w:rsidRPr="009631A7">
              <w:rPr>
                <w:noProof/>
                <w:webHidden/>
              </w:rPr>
            </w:r>
            <w:r w:rsidR="00387664" w:rsidRPr="009631A7">
              <w:rPr>
                <w:noProof/>
                <w:webHidden/>
              </w:rPr>
              <w:fldChar w:fldCharType="separate"/>
            </w:r>
            <w:r w:rsidR="00387664" w:rsidRPr="009631A7">
              <w:rPr>
                <w:noProof/>
                <w:webHidden/>
              </w:rPr>
              <w:t>46</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0" w:history="1">
            <w:r w:rsidR="00387664" w:rsidRPr="009631A7">
              <w:rPr>
                <w:rStyle w:val="Hyperlink"/>
                <w:noProof/>
                <w:lang w:val="en-US"/>
              </w:rPr>
              <w:t>4.4</w:t>
            </w:r>
            <w:r w:rsidR="00387664" w:rsidRPr="009631A7">
              <w:rPr>
                <w:rFonts w:eastAsiaTheme="minorEastAsia"/>
                <w:noProof/>
                <w:lang w:val="el-GR" w:eastAsia="el-GR" w:bidi="ar-SA"/>
              </w:rPr>
              <w:tab/>
            </w:r>
            <w:r w:rsidR="00387664" w:rsidRPr="009631A7">
              <w:rPr>
                <w:rStyle w:val="Hyperlink"/>
                <w:noProof/>
                <w:lang w:val="en-US"/>
              </w:rPr>
              <w:t>Mapping Mechanism Tool</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_Toc437963780 \h </w:instrText>
            </w:r>
            <w:r w:rsidR="00387664" w:rsidRPr="009631A7">
              <w:rPr>
                <w:noProof/>
                <w:webHidden/>
              </w:rPr>
            </w:r>
            <w:r w:rsidR="00387664" w:rsidRPr="009631A7">
              <w:rPr>
                <w:noProof/>
                <w:webHidden/>
              </w:rPr>
              <w:fldChar w:fldCharType="separate"/>
            </w:r>
            <w:r w:rsidR="00387664" w:rsidRPr="009631A7">
              <w:rPr>
                <w:noProof/>
                <w:webHidden/>
              </w:rPr>
              <w:t>47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1" w:history="1">
            <w:r w:rsidR="00387664" w:rsidRPr="009631A7">
              <w:rPr>
                <w:rStyle w:val="Hyperlink"/>
                <w:noProof/>
                <w:lang w:val="en-US"/>
              </w:rPr>
              <w:t>4.5</w:t>
            </w:r>
            <w:r w:rsidR="00387664" w:rsidRPr="009631A7">
              <w:rPr>
                <w:rFonts w:eastAsiaTheme="minorEastAsia"/>
                <w:noProof/>
                <w:lang w:val="el-GR" w:eastAsia="el-GR" w:bidi="ar-SA"/>
              </w:rPr>
              <w:tab/>
            </w:r>
            <w:r w:rsidR="00387664" w:rsidRPr="009631A7">
              <w:rPr>
                <w:rStyle w:val="Hyperlink"/>
                <w:noProof/>
                <w:lang w:val="en-US"/>
              </w:rPr>
              <w:t>Policies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_Toc437963781 \h </w:instrText>
            </w:r>
            <w:r w:rsidR="00387664" w:rsidRPr="009631A7">
              <w:rPr>
                <w:noProof/>
                <w:webHidden/>
              </w:rPr>
            </w:r>
            <w:r w:rsidR="00387664" w:rsidRPr="009631A7">
              <w:rPr>
                <w:noProof/>
                <w:webHidden/>
              </w:rPr>
              <w:fldChar w:fldCharType="separate"/>
            </w:r>
            <w:r w:rsidR="00387664" w:rsidRPr="009631A7">
              <w:rPr>
                <w:noProof/>
                <w:webHidden/>
              </w:rPr>
              <w:t>47</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82" w:history="1">
            <w:r w:rsidR="00387664" w:rsidRPr="009631A7">
              <w:rPr>
                <w:rStyle w:val="Hyperlink"/>
                <w:noProof/>
                <w:lang w:val="en-US"/>
              </w:rPr>
              <w:t>5.</w:t>
            </w:r>
            <w:r w:rsidR="00387664" w:rsidRPr="009631A7">
              <w:rPr>
                <w:rFonts w:eastAsiaTheme="minorEastAsia"/>
                <w:noProof/>
                <w:lang w:val="el-GR" w:eastAsia="el-GR" w:bidi="ar-SA"/>
              </w:rPr>
              <w:tab/>
            </w:r>
            <w:r w:rsidR="00387664" w:rsidRPr="009631A7">
              <w:rPr>
                <w:rStyle w:val="Hyperlink"/>
                <w:rFonts w:eastAsia="Times New Roman"/>
                <w:noProof/>
                <w:lang w:val="en-US"/>
              </w:rPr>
              <w:t>Back-end Products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_Toc437963782 \h </w:instrText>
            </w:r>
            <w:r w:rsidR="00387664" w:rsidRPr="009631A7">
              <w:rPr>
                <w:noProof/>
                <w:webHidden/>
              </w:rPr>
            </w:r>
            <w:r w:rsidR="00387664" w:rsidRPr="009631A7">
              <w:rPr>
                <w:noProof/>
                <w:webHidden/>
              </w:rPr>
              <w:fldChar w:fldCharType="separate"/>
            </w:r>
            <w:r w:rsidR="00387664" w:rsidRPr="009631A7">
              <w:rPr>
                <w:noProof/>
                <w:webHidden/>
              </w:rPr>
              <w:t>50</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3" w:history="1">
            <w:r w:rsidR="00387664" w:rsidRPr="009631A7">
              <w:rPr>
                <w:rStyle w:val="Hyperlink"/>
                <w:noProof/>
                <w:lang w:val="en-US"/>
              </w:rPr>
              <w:t>5.1</w:t>
            </w:r>
            <w:r w:rsidR="00387664" w:rsidRPr="009631A7">
              <w:rPr>
                <w:rFonts w:eastAsiaTheme="minorEastAsia"/>
                <w:noProof/>
                <w:lang w:val="el-GR" w:eastAsia="el-GR" w:bidi="ar-SA"/>
              </w:rPr>
              <w:tab/>
            </w:r>
            <w:r w:rsidR="00387664" w:rsidRPr="009631A7">
              <w:rPr>
                <w:rStyle w:val="Hyperlink"/>
                <w:noProof/>
                <w:lang w:val="en-US"/>
              </w:rPr>
              <w:t>Data Services API</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_Toc437963783 \h </w:instrText>
            </w:r>
            <w:r w:rsidR="00387664" w:rsidRPr="009631A7">
              <w:rPr>
                <w:noProof/>
                <w:webHidden/>
              </w:rPr>
            </w:r>
            <w:r w:rsidR="00387664" w:rsidRPr="009631A7">
              <w:rPr>
                <w:noProof/>
                <w:webHidden/>
              </w:rPr>
              <w:fldChar w:fldCharType="separate"/>
            </w:r>
            <w:r w:rsidR="00387664" w:rsidRPr="009631A7">
              <w:rPr>
                <w:noProof/>
                <w:webHidden/>
              </w:rPr>
              <w:t>50</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4" w:history="1">
            <w:r w:rsidR="00387664" w:rsidRPr="009631A7">
              <w:rPr>
                <w:rStyle w:val="Hyperlink"/>
                <w:noProof/>
                <w:lang w:val="en-US"/>
              </w:rPr>
              <w:t>5.2</w:t>
            </w:r>
            <w:r w:rsidR="00387664" w:rsidRPr="009631A7">
              <w:rPr>
                <w:rFonts w:eastAsiaTheme="minorEastAsia"/>
                <w:noProof/>
                <w:lang w:val="el-GR" w:eastAsia="el-GR" w:bidi="ar-SA"/>
              </w:rPr>
              <w:tab/>
            </w:r>
            <w:r w:rsidR="00387664" w:rsidRPr="009631A7">
              <w:rPr>
                <w:rStyle w:val="Hyperlink"/>
                <w:noProof/>
                <w:lang w:val="en-US"/>
              </w:rPr>
              <w:t>Web Services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_Toc437963784 \h </w:instrText>
            </w:r>
            <w:r w:rsidR="00387664" w:rsidRPr="009631A7">
              <w:rPr>
                <w:noProof/>
                <w:webHidden/>
              </w:rPr>
            </w:r>
            <w:r w:rsidR="00387664" w:rsidRPr="009631A7">
              <w:rPr>
                <w:noProof/>
                <w:webHidden/>
              </w:rPr>
              <w:fldChar w:fldCharType="separate"/>
            </w:r>
            <w:r w:rsidR="00387664" w:rsidRPr="009631A7">
              <w:rPr>
                <w:noProof/>
                <w:webHidden/>
              </w:rPr>
              <w:t>52</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85" w:history="1">
            <w:r w:rsidR="00387664" w:rsidRPr="009631A7">
              <w:rPr>
                <w:rStyle w:val="Hyperlink"/>
                <w:noProof/>
                <w:lang w:val="en-US"/>
              </w:rPr>
              <w:t>6.</w:t>
            </w:r>
            <w:r w:rsidR="00387664" w:rsidRPr="009631A7">
              <w:rPr>
                <w:rFonts w:eastAsiaTheme="minorEastAsia"/>
                <w:noProof/>
                <w:lang w:val="el-GR" w:eastAsia="el-GR" w:bidi="ar-SA"/>
              </w:rPr>
              <w:tab/>
            </w:r>
            <w:r w:rsidR="00387664" w:rsidRPr="009631A7">
              <w:rPr>
                <w:rStyle w:val="Hyperlink"/>
                <w:rFonts w:eastAsia="Times New Roman"/>
                <w:noProof/>
                <w:lang w:val="en-US"/>
              </w:rPr>
              <w:t xml:space="preserve">Quality </w:t>
            </w:r>
            <w:r w:rsidR="00387664" w:rsidRPr="009631A7">
              <w:rPr>
                <w:rStyle w:val="Hyperlink"/>
                <w:noProof/>
              </w:rPr>
              <w:t>Refinement</w:t>
            </w:r>
            <w:r w:rsidR="00387664" w:rsidRPr="009631A7">
              <w:rPr>
                <w:rStyle w:val="Hyperlink"/>
                <w:rFonts w:eastAsia="Times New Roman"/>
                <w:noProof/>
                <w:lang w:val="en-US"/>
              </w:rPr>
              <w:t xml:space="preserve"> Services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_Toc437963785 \h </w:instrText>
            </w:r>
            <w:r w:rsidR="00387664" w:rsidRPr="009631A7">
              <w:rPr>
                <w:noProof/>
                <w:webHidden/>
              </w:rPr>
            </w:r>
            <w:r w:rsidR="00387664" w:rsidRPr="009631A7">
              <w:rPr>
                <w:noProof/>
                <w:webHidden/>
              </w:rPr>
              <w:fldChar w:fldCharType="separate"/>
            </w:r>
            <w:r w:rsidR="00387664" w:rsidRPr="009631A7">
              <w:rPr>
                <w:noProof/>
                <w:webHidden/>
              </w:rPr>
              <w:t>87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6" w:history="1">
            <w:r w:rsidR="00387664" w:rsidRPr="009631A7">
              <w:rPr>
                <w:rStyle w:val="Hyperlink"/>
                <w:rFonts w:eastAsia="Times New Roman"/>
                <w:noProof/>
                <w:lang w:val="en-US"/>
              </w:rPr>
              <w:t>6.1</w:t>
            </w:r>
            <w:r w:rsidR="00387664" w:rsidRPr="009631A7">
              <w:rPr>
                <w:rFonts w:eastAsiaTheme="minorEastAsia"/>
                <w:noProof/>
                <w:lang w:val="el-GR" w:eastAsia="el-GR" w:bidi="ar-SA"/>
              </w:rPr>
              <w:tab/>
            </w:r>
            <w:r w:rsidR="00387664" w:rsidRPr="009631A7">
              <w:rPr>
                <w:rStyle w:val="Hyperlink"/>
                <w:rFonts w:eastAsia="Times New Roman"/>
                <w:noProof/>
                <w:lang w:val="en-US"/>
              </w:rPr>
              <w:t>Data Quality Instructions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_Toc437963786 \h </w:instrText>
            </w:r>
            <w:r w:rsidR="00387664" w:rsidRPr="009631A7">
              <w:rPr>
                <w:noProof/>
                <w:webHidden/>
              </w:rPr>
            </w:r>
            <w:r w:rsidR="00387664" w:rsidRPr="009631A7">
              <w:rPr>
                <w:noProof/>
                <w:webHidden/>
              </w:rPr>
              <w:fldChar w:fldCharType="separate"/>
            </w:r>
            <w:r w:rsidR="00387664" w:rsidRPr="009631A7">
              <w:rPr>
                <w:noProof/>
                <w:webHidden/>
              </w:rPr>
              <w:t>87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7" w:history="1">
            <w:r w:rsidR="00387664" w:rsidRPr="009631A7">
              <w:rPr>
                <w:rStyle w:val="Hyperlink"/>
                <w:noProof/>
                <w:lang w:val="en-US"/>
              </w:rPr>
              <w:t>6.2</w:t>
            </w:r>
            <w:r w:rsidR="00387664" w:rsidRPr="009631A7">
              <w:rPr>
                <w:rFonts w:eastAsiaTheme="minorEastAsia"/>
                <w:noProof/>
                <w:lang w:val="el-GR" w:eastAsia="el-GR" w:bidi="ar-SA"/>
              </w:rPr>
              <w:tab/>
            </w:r>
            <w:r w:rsidR="00387664" w:rsidRPr="009631A7">
              <w:rPr>
                <w:rStyle w:val="Hyperlink"/>
                <w:rFonts w:eastAsia="Times New Roman"/>
                <w:noProof/>
                <w:lang w:val="en-US"/>
              </w:rPr>
              <w:t xml:space="preserve">Biovel’s Data </w:t>
            </w:r>
            <w:r w:rsidR="00387664" w:rsidRPr="009631A7">
              <w:rPr>
                <w:rStyle w:val="Hyperlink"/>
                <w:noProof/>
              </w:rPr>
              <w:t>Refinement</w:t>
            </w:r>
            <w:r w:rsidR="00387664" w:rsidRPr="009631A7">
              <w:rPr>
                <w:rStyle w:val="Hyperlink"/>
                <w:rFonts w:eastAsia="Times New Roman"/>
                <w:noProof/>
                <w:lang w:val="en-US"/>
              </w:rPr>
              <w:t xml:space="preserve"> Workflow</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_Toc437963787 \h </w:instrText>
            </w:r>
            <w:r w:rsidR="00387664" w:rsidRPr="009631A7">
              <w:rPr>
                <w:noProof/>
                <w:webHidden/>
              </w:rPr>
            </w:r>
            <w:r w:rsidR="00387664" w:rsidRPr="009631A7">
              <w:rPr>
                <w:noProof/>
                <w:webHidden/>
              </w:rPr>
              <w:fldChar w:fldCharType="separate"/>
            </w:r>
            <w:r w:rsidR="00387664" w:rsidRPr="009631A7">
              <w:rPr>
                <w:noProof/>
                <w:webHidden/>
              </w:rPr>
              <w:t>91</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88" w:history="1">
            <w:r w:rsidR="00387664" w:rsidRPr="009631A7">
              <w:rPr>
                <w:rStyle w:val="Hyperlink"/>
                <w:noProof/>
                <w:lang w:val="en-US"/>
              </w:rPr>
              <w:t>7.</w:t>
            </w:r>
            <w:r w:rsidR="00387664" w:rsidRPr="009631A7">
              <w:rPr>
                <w:rFonts w:eastAsiaTheme="minorEastAsia"/>
                <w:noProof/>
                <w:lang w:val="el-GR" w:eastAsia="el-GR" w:bidi="ar-SA"/>
              </w:rPr>
              <w:tab/>
            </w:r>
            <w:r w:rsidR="00387664" w:rsidRPr="009631A7">
              <w:rPr>
                <w:rStyle w:val="Hyperlink"/>
                <w:noProof/>
                <w:lang w:val="en-US"/>
              </w:rPr>
              <w:t>Morphological Characteristics Annotation Service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_Toc437963788 \h </w:instrText>
            </w:r>
            <w:r w:rsidR="00387664" w:rsidRPr="009631A7">
              <w:rPr>
                <w:noProof/>
                <w:webHidden/>
              </w:rPr>
            </w:r>
            <w:r w:rsidR="00387664" w:rsidRPr="009631A7">
              <w:rPr>
                <w:noProof/>
                <w:webHidden/>
              </w:rPr>
              <w:fldChar w:fldCharType="separate"/>
            </w:r>
            <w:r w:rsidR="00387664" w:rsidRPr="009631A7">
              <w:rPr>
                <w:noProof/>
                <w:webHidden/>
              </w:rPr>
              <w:t>94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89" w:history="1">
            <w:r w:rsidR="00387664" w:rsidRPr="009631A7">
              <w:rPr>
                <w:rStyle w:val="Hyperlink"/>
                <w:noProof/>
              </w:rPr>
              <w:t>7.1</w:t>
            </w:r>
            <w:r w:rsidR="00387664" w:rsidRPr="009631A7">
              <w:rPr>
                <w:rFonts w:eastAsiaTheme="minorEastAsia"/>
                <w:noProof/>
                <w:lang w:val="el-GR" w:eastAsia="el-GR" w:bidi="ar-SA"/>
              </w:rPr>
              <w:tab/>
            </w:r>
            <w:r w:rsidR="00387664" w:rsidRPr="009631A7">
              <w:rPr>
                <w:rStyle w:val="Hyperlink"/>
                <w:noProof/>
              </w:rPr>
              <w:t>Example of a Stored Morphological JSON-LD Annotation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_Toc437963789 \h </w:instrText>
            </w:r>
            <w:r w:rsidR="00387664" w:rsidRPr="009631A7">
              <w:rPr>
                <w:noProof/>
                <w:webHidden/>
              </w:rPr>
            </w:r>
            <w:r w:rsidR="00387664" w:rsidRPr="009631A7">
              <w:rPr>
                <w:noProof/>
                <w:webHidden/>
              </w:rPr>
              <w:fldChar w:fldCharType="separate"/>
            </w:r>
            <w:r w:rsidR="00387664" w:rsidRPr="009631A7">
              <w:rPr>
                <w:noProof/>
                <w:webHidden/>
              </w:rPr>
              <w:t>94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0" w:history="1">
            <w:r w:rsidR="00387664" w:rsidRPr="009631A7">
              <w:rPr>
                <w:rStyle w:val="Hyperlink"/>
                <w:noProof/>
              </w:rPr>
              <w:t>7.2</w:t>
            </w:r>
            <w:r w:rsidR="00387664" w:rsidRPr="009631A7">
              <w:rPr>
                <w:rFonts w:eastAsiaTheme="minorEastAsia"/>
                <w:noProof/>
                <w:lang w:val="el-GR" w:eastAsia="el-GR" w:bidi="ar-SA"/>
              </w:rPr>
              <w:tab/>
            </w:r>
            <w:r w:rsidR="00387664" w:rsidRPr="009631A7">
              <w:rPr>
                <w:rStyle w:val="Hyperlink"/>
                <w:noProof/>
              </w:rPr>
              <w:t>Description of Services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_Toc437963790 \h </w:instrText>
            </w:r>
            <w:r w:rsidR="00387664" w:rsidRPr="009631A7">
              <w:rPr>
                <w:noProof/>
                <w:webHidden/>
              </w:rPr>
            </w:r>
            <w:r w:rsidR="00387664" w:rsidRPr="009631A7">
              <w:rPr>
                <w:noProof/>
                <w:webHidden/>
              </w:rPr>
              <w:fldChar w:fldCharType="separate"/>
            </w:r>
            <w:r w:rsidR="00387664" w:rsidRPr="009631A7">
              <w:rPr>
                <w:noProof/>
                <w:webHidden/>
              </w:rPr>
              <w:t>95</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91" w:history="1">
            <w:r w:rsidR="00387664" w:rsidRPr="009631A7">
              <w:rPr>
                <w:rStyle w:val="Hyperlink"/>
                <w:noProof/>
                <w:lang w:val="en-US"/>
              </w:rPr>
              <w:t>8.</w:t>
            </w:r>
            <w:r w:rsidR="00387664" w:rsidRPr="009631A7">
              <w:rPr>
                <w:rFonts w:eastAsiaTheme="minorEastAsia"/>
                <w:noProof/>
                <w:lang w:val="el-GR" w:eastAsia="el-GR" w:bidi="ar-SA"/>
              </w:rPr>
              <w:tab/>
            </w:r>
            <w:r w:rsidR="00387664" w:rsidRPr="009631A7">
              <w:rPr>
                <w:rStyle w:val="Hyperlink"/>
                <w:noProof/>
                <w:lang w:val="en-US"/>
              </w:rPr>
              <w:t>Fundamental Querying Interface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_Toc437963791 \h </w:instrText>
            </w:r>
            <w:r w:rsidR="00387664" w:rsidRPr="009631A7">
              <w:rPr>
                <w:noProof/>
                <w:webHidden/>
              </w:rPr>
            </w:r>
            <w:r w:rsidR="00387664" w:rsidRPr="009631A7">
              <w:rPr>
                <w:noProof/>
                <w:webHidden/>
              </w:rPr>
              <w:fldChar w:fldCharType="separate"/>
            </w:r>
            <w:r w:rsidR="00387664" w:rsidRPr="009631A7">
              <w:rPr>
                <w:noProof/>
                <w:webHidden/>
              </w:rPr>
              <w:t>101</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2" w:history="1">
            <w:r w:rsidR="00387664" w:rsidRPr="009631A7">
              <w:rPr>
                <w:rStyle w:val="Hyperlink"/>
                <w:noProof/>
                <w:lang w:val="en-US"/>
              </w:rPr>
              <w:t>8.1</w:t>
            </w:r>
            <w:r w:rsidR="00387664" w:rsidRPr="009631A7">
              <w:rPr>
                <w:rFonts w:eastAsiaTheme="minorEastAsia"/>
                <w:noProof/>
                <w:lang w:val="el-GR" w:eastAsia="el-GR" w:bidi="ar-SA"/>
              </w:rPr>
              <w:tab/>
            </w:r>
            <w:r w:rsidR="00387664" w:rsidRPr="009631A7">
              <w:rPr>
                <w:rStyle w:val="Hyperlink"/>
                <w:noProof/>
                <w:lang w:val="en-US"/>
              </w:rPr>
              <w:t>Materialization Details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_Toc437963792 \h </w:instrText>
            </w:r>
            <w:r w:rsidR="00387664" w:rsidRPr="009631A7">
              <w:rPr>
                <w:noProof/>
                <w:webHidden/>
              </w:rPr>
            </w:r>
            <w:r w:rsidR="00387664" w:rsidRPr="009631A7">
              <w:rPr>
                <w:noProof/>
                <w:webHidden/>
              </w:rPr>
              <w:fldChar w:fldCharType="separate"/>
            </w:r>
            <w:r w:rsidR="00387664" w:rsidRPr="009631A7">
              <w:rPr>
                <w:noProof/>
                <w:webHidden/>
              </w:rPr>
              <w:t>101</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3" w:history="1">
            <w:r w:rsidR="00387664" w:rsidRPr="009631A7">
              <w:rPr>
                <w:rStyle w:val="Hyperlink"/>
                <w:noProof/>
                <w:lang w:val="en-US"/>
              </w:rPr>
              <w:t>8.2</w:t>
            </w:r>
            <w:r w:rsidR="00387664" w:rsidRPr="009631A7">
              <w:rPr>
                <w:rFonts w:eastAsiaTheme="minorEastAsia"/>
                <w:noProof/>
                <w:lang w:val="el-GR" w:eastAsia="el-GR" w:bidi="ar-SA"/>
              </w:rPr>
              <w:tab/>
            </w:r>
            <w:r w:rsidR="00387664" w:rsidRPr="009631A7">
              <w:rPr>
                <w:rStyle w:val="Hyperlink"/>
                <w:noProof/>
                <w:lang w:val="en-US"/>
              </w:rPr>
              <w:t>Configuration and Implementation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_Toc437963793 \h </w:instrText>
            </w:r>
            <w:r w:rsidR="00387664" w:rsidRPr="009631A7">
              <w:rPr>
                <w:noProof/>
                <w:webHidden/>
              </w:rPr>
            </w:r>
            <w:r w:rsidR="00387664" w:rsidRPr="009631A7">
              <w:rPr>
                <w:noProof/>
                <w:webHidden/>
              </w:rPr>
              <w:fldChar w:fldCharType="separate"/>
            </w:r>
            <w:r w:rsidR="00387664" w:rsidRPr="009631A7">
              <w:rPr>
                <w:noProof/>
                <w:webHidden/>
              </w:rPr>
              <w:t>102</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4" w:history="1">
            <w:r w:rsidR="00387664" w:rsidRPr="009631A7">
              <w:rPr>
                <w:rStyle w:val="Hyperlink"/>
                <w:noProof/>
                <w:lang w:val="en-US"/>
              </w:rPr>
              <w:t>8.3</w:t>
            </w:r>
            <w:r w:rsidR="00387664" w:rsidRPr="009631A7">
              <w:rPr>
                <w:rFonts w:eastAsiaTheme="minorEastAsia"/>
                <w:noProof/>
                <w:lang w:val="el-GR" w:eastAsia="el-GR" w:bidi="ar-SA"/>
              </w:rPr>
              <w:tab/>
            </w:r>
            <w:r w:rsidR="00387664" w:rsidRPr="009631A7">
              <w:rPr>
                <w:rStyle w:val="Hyperlink"/>
                <w:noProof/>
                <w:lang w:val="en-US"/>
              </w:rPr>
              <w:t>Usage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_Toc437963794 \h </w:instrText>
            </w:r>
            <w:r w:rsidR="00387664" w:rsidRPr="009631A7">
              <w:rPr>
                <w:noProof/>
                <w:webHidden/>
              </w:rPr>
            </w:r>
            <w:r w:rsidR="00387664" w:rsidRPr="009631A7">
              <w:rPr>
                <w:noProof/>
                <w:webHidden/>
              </w:rPr>
              <w:fldChar w:fldCharType="separate"/>
            </w:r>
            <w:r w:rsidR="00387664" w:rsidRPr="009631A7">
              <w:rPr>
                <w:noProof/>
                <w:webHidden/>
              </w:rPr>
              <w:t>102</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795" w:history="1">
            <w:r w:rsidR="00387664" w:rsidRPr="009631A7">
              <w:rPr>
                <w:rStyle w:val="Hyperlink"/>
                <w:noProof/>
                <w:lang w:val="en-US"/>
              </w:rPr>
              <w:t>9.</w:t>
            </w:r>
            <w:r w:rsidR="00387664" w:rsidRPr="009631A7">
              <w:rPr>
                <w:rFonts w:eastAsiaTheme="minorEastAsia"/>
                <w:noProof/>
                <w:lang w:val="el-GR" w:eastAsia="el-GR" w:bidi="ar-SA"/>
              </w:rPr>
              <w:tab/>
            </w:r>
            <w:r w:rsidR="00387664" w:rsidRPr="009631A7">
              <w:rPr>
                <w:rStyle w:val="Hyperlink"/>
                <w:noProof/>
                <w:lang w:val="en-US"/>
              </w:rPr>
              <w:t>Data Services Web Application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_Toc437963795 \h </w:instrText>
            </w:r>
            <w:r w:rsidR="00387664" w:rsidRPr="009631A7">
              <w:rPr>
                <w:noProof/>
                <w:webHidden/>
              </w:rPr>
            </w:r>
            <w:r w:rsidR="00387664" w:rsidRPr="009631A7">
              <w:rPr>
                <w:noProof/>
                <w:webHidden/>
              </w:rPr>
              <w:fldChar w:fldCharType="separate"/>
            </w:r>
            <w:r w:rsidR="00387664" w:rsidRPr="009631A7">
              <w:rPr>
                <w:noProof/>
                <w:webHidden/>
              </w:rPr>
              <w:t>104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6" w:history="1">
            <w:r w:rsidR="00387664" w:rsidRPr="009631A7">
              <w:rPr>
                <w:rStyle w:val="Hyperlink"/>
                <w:noProof/>
                <w:lang w:val="en-US"/>
              </w:rPr>
              <w:t>9.1</w:t>
            </w:r>
            <w:r w:rsidR="00387664" w:rsidRPr="009631A7">
              <w:rPr>
                <w:rFonts w:eastAsiaTheme="minorEastAsia"/>
                <w:noProof/>
                <w:lang w:val="el-GR" w:eastAsia="el-GR" w:bidi="ar-SA"/>
              </w:rPr>
              <w:tab/>
            </w:r>
            <w:r w:rsidR="00387664" w:rsidRPr="009631A7">
              <w:rPr>
                <w:rStyle w:val="Hyperlink"/>
                <w:noProof/>
                <w:lang w:val="en-US"/>
              </w:rPr>
              <w:t>Data Publishing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_Toc437963796 \h </w:instrText>
            </w:r>
            <w:r w:rsidR="00387664" w:rsidRPr="009631A7">
              <w:rPr>
                <w:noProof/>
                <w:webHidden/>
              </w:rPr>
            </w:r>
            <w:r w:rsidR="00387664" w:rsidRPr="009631A7">
              <w:rPr>
                <w:noProof/>
                <w:webHidden/>
              </w:rPr>
              <w:fldChar w:fldCharType="separate"/>
            </w:r>
            <w:r w:rsidR="00387664" w:rsidRPr="009631A7">
              <w:rPr>
                <w:noProof/>
                <w:webHidden/>
              </w:rPr>
              <w:t>104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7" w:history="1">
            <w:r w:rsidR="00387664" w:rsidRPr="009631A7">
              <w:rPr>
                <w:rStyle w:val="Hyperlink"/>
                <w:noProof/>
              </w:rPr>
              <w:t>9.2</w:t>
            </w:r>
            <w:r w:rsidR="00387664" w:rsidRPr="009631A7">
              <w:rPr>
                <w:rFonts w:eastAsiaTheme="minorEastAsia"/>
                <w:noProof/>
                <w:lang w:val="el-GR" w:eastAsia="el-GR" w:bidi="ar-SA"/>
              </w:rPr>
              <w:tab/>
            </w:r>
            <w:r w:rsidR="00387664" w:rsidRPr="009631A7">
              <w:rPr>
                <w:rStyle w:val="Hyperlink"/>
                <w:noProof/>
              </w:rPr>
              <w:t>Data Updating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_Toc437963797 \h </w:instrText>
            </w:r>
            <w:r w:rsidR="00387664" w:rsidRPr="009631A7">
              <w:rPr>
                <w:noProof/>
                <w:webHidden/>
              </w:rPr>
            </w:r>
            <w:r w:rsidR="00387664" w:rsidRPr="009631A7">
              <w:rPr>
                <w:noProof/>
                <w:webHidden/>
              </w:rPr>
              <w:fldChar w:fldCharType="separate"/>
            </w:r>
            <w:r w:rsidR="00387664" w:rsidRPr="009631A7">
              <w:rPr>
                <w:noProof/>
                <w:webHidden/>
              </w:rPr>
              <w:t>107</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8" w:history="1">
            <w:r w:rsidR="00387664" w:rsidRPr="009631A7">
              <w:rPr>
                <w:rStyle w:val="Hyperlink"/>
                <w:noProof/>
                <w:lang w:val="en-US"/>
              </w:rPr>
              <w:t>9.3</w:t>
            </w:r>
            <w:r w:rsidR="00387664" w:rsidRPr="009631A7">
              <w:rPr>
                <w:rFonts w:eastAsiaTheme="minorEastAsia"/>
                <w:noProof/>
                <w:lang w:val="el-GR" w:eastAsia="el-GR" w:bidi="ar-SA"/>
              </w:rPr>
              <w:tab/>
            </w:r>
            <w:r w:rsidR="00387664" w:rsidRPr="009631A7">
              <w:rPr>
                <w:rStyle w:val="Hyperlink"/>
                <w:noProof/>
                <w:lang w:val="en-US"/>
              </w:rPr>
              <w:t>Data Searching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_Toc437963798 \h </w:instrText>
            </w:r>
            <w:r w:rsidR="00387664" w:rsidRPr="009631A7">
              <w:rPr>
                <w:noProof/>
                <w:webHidden/>
              </w:rPr>
            </w:r>
            <w:r w:rsidR="00387664" w:rsidRPr="009631A7">
              <w:rPr>
                <w:noProof/>
                <w:webHidden/>
              </w:rPr>
              <w:fldChar w:fldCharType="separate"/>
            </w:r>
            <w:r w:rsidR="00387664" w:rsidRPr="009631A7">
              <w:rPr>
                <w:noProof/>
                <w:webHidden/>
              </w:rPr>
              <w:t>108</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799" w:history="1">
            <w:r w:rsidR="00387664" w:rsidRPr="009631A7">
              <w:rPr>
                <w:rStyle w:val="Hyperlink"/>
                <w:noProof/>
                <w:lang w:val="en-US"/>
              </w:rPr>
              <w:t>9.4</w:t>
            </w:r>
            <w:r w:rsidR="00387664" w:rsidRPr="009631A7">
              <w:rPr>
                <w:rFonts w:eastAsiaTheme="minorEastAsia"/>
                <w:noProof/>
                <w:lang w:val="el-GR" w:eastAsia="el-GR" w:bidi="ar-SA"/>
              </w:rPr>
              <w:tab/>
            </w:r>
            <w:r w:rsidR="00387664" w:rsidRPr="009631A7">
              <w:rPr>
                <w:rStyle w:val="Hyperlink"/>
                <w:noProof/>
                <w:lang w:val="en-US"/>
              </w:rPr>
              <w:t>Morphological Characteristics Data Annotation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_Toc437963799 \h </w:instrText>
            </w:r>
            <w:r w:rsidR="00387664" w:rsidRPr="009631A7">
              <w:rPr>
                <w:noProof/>
                <w:webHidden/>
              </w:rPr>
            </w:r>
            <w:r w:rsidR="00387664" w:rsidRPr="009631A7">
              <w:rPr>
                <w:noProof/>
                <w:webHidden/>
              </w:rPr>
              <w:fldChar w:fldCharType="separate"/>
            </w:r>
            <w:r w:rsidR="00387664" w:rsidRPr="009631A7">
              <w:rPr>
                <w:noProof/>
                <w:webHidden/>
              </w:rPr>
              <w:t>116</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0" w:history="1">
            <w:r w:rsidR="00387664" w:rsidRPr="009631A7">
              <w:rPr>
                <w:rStyle w:val="Hyperlink"/>
                <w:noProof/>
                <w:lang w:val="en-US"/>
              </w:rPr>
              <w:t>9.5</w:t>
            </w:r>
            <w:r w:rsidR="00387664" w:rsidRPr="009631A7">
              <w:rPr>
                <w:rFonts w:eastAsiaTheme="minorEastAsia"/>
                <w:noProof/>
                <w:lang w:val="el-GR" w:eastAsia="el-GR" w:bidi="ar-SA"/>
              </w:rPr>
              <w:tab/>
            </w:r>
            <w:r w:rsidR="00387664" w:rsidRPr="009631A7">
              <w:rPr>
                <w:rStyle w:val="Hyperlink"/>
                <w:noProof/>
                <w:lang w:val="en-US"/>
              </w:rPr>
              <w:t>Data Refinement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_Toc437963800 \h </w:instrText>
            </w:r>
            <w:r w:rsidR="00387664" w:rsidRPr="009631A7">
              <w:rPr>
                <w:noProof/>
                <w:webHidden/>
              </w:rPr>
            </w:r>
            <w:r w:rsidR="00387664" w:rsidRPr="009631A7">
              <w:rPr>
                <w:noProof/>
                <w:webHidden/>
              </w:rPr>
              <w:fldChar w:fldCharType="separate"/>
            </w:r>
            <w:r w:rsidR="00387664" w:rsidRPr="009631A7">
              <w:rPr>
                <w:noProof/>
                <w:webHidden/>
              </w:rPr>
              <w:t>116</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1" w:history="1">
            <w:r w:rsidR="00387664" w:rsidRPr="009631A7">
              <w:rPr>
                <w:rStyle w:val="Hyperlink"/>
                <w:noProof/>
                <w:lang w:val="en-US"/>
              </w:rPr>
              <w:t>9.6</w:t>
            </w:r>
            <w:r w:rsidR="00387664" w:rsidRPr="009631A7">
              <w:rPr>
                <w:rFonts w:eastAsiaTheme="minorEastAsia"/>
                <w:noProof/>
                <w:lang w:val="el-GR" w:eastAsia="el-GR" w:bidi="ar-SA"/>
              </w:rPr>
              <w:tab/>
            </w:r>
            <w:r w:rsidR="00387664" w:rsidRPr="009631A7">
              <w:rPr>
                <w:rStyle w:val="Hyperlink"/>
                <w:noProof/>
                <w:lang w:val="en-US"/>
              </w:rPr>
              <w:t>Administrator Actions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_Toc437963801 \h </w:instrText>
            </w:r>
            <w:r w:rsidR="00387664" w:rsidRPr="009631A7">
              <w:rPr>
                <w:noProof/>
                <w:webHidden/>
              </w:rPr>
            </w:r>
            <w:r w:rsidR="00387664" w:rsidRPr="009631A7">
              <w:rPr>
                <w:noProof/>
                <w:webHidden/>
              </w:rPr>
              <w:fldChar w:fldCharType="separate"/>
            </w:r>
            <w:r w:rsidR="00387664" w:rsidRPr="009631A7">
              <w:rPr>
                <w:noProof/>
                <w:webHidden/>
              </w:rPr>
              <w:t>118</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2" w:history="1">
            <w:r w:rsidR="00387664" w:rsidRPr="009631A7">
              <w:rPr>
                <w:rStyle w:val="Hyperlink"/>
                <w:noProof/>
                <w:lang w:val="en-US"/>
              </w:rPr>
              <w:t>9.7</w:t>
            </w:r>
            <w:r w:rsidR="00387664" w:rsidRPr="009631A7">
              <w:rPr>
                <w:rFonts w:eastAsiaTheme="minorEastAsia"/>
                <w:noProof/>
                <w:lang w:val="el-GR" w:eastAsia="el-GR" w:bidi="ar-SA"/>
              </w:rPr>
              <w:tab/>
            </w:r>
            <w:r w:rsidR="00387664" w:rsidRPr="009631A7">
              <w:rPr>
                <w:rStyle w:val="Hyperlink"/>
                <w:noProof/>
                <w:lang w:val="en-US"/>
              </w:rPr>
              <w:t>Documentation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_Toc437963802 \h </w:instrText>
            </w:r>
            <w:r w:rsidR="00387664" w:rsidRPr="009631A7">
              <w:rPr>
                <w:noProof/>
                <w:webHidden/>
              </w:rPr>
            </w:r>
            <w:r w:rsidR="00387664" w:rsidRPr="009631A7">
              <w:rPr>
                <w:noProof/>
                <w:webHidden/>
              </w:rPr>
              <w:fldChar w:fldCharType="separate"/>
            </w:r>
            <w:r w:rsidR="00387664" w:rsidRPr="009631A7">
              <w:rPr>
                <w:noProof/>
                <w:webHidden/>
              </w:rPr>
              <w:t>119</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803" w:history="1">
            <w:r w:rsidR="00387664" w:rsidRPr="009631A7">
              <w:rPr>
                <w:rStyle w:val="Hyperlink"/>
                <w:noProof/>
                <w:lang w:val="en-US"/>
              </w:rPr>
              <w:t>10.</w:t>
            </w:r>
            <w:r w:rsidR="00387664" w:rsidRPr="009631A7">
              <w:rPr>
                <w:rFonts w:eastAsiaTheme="minorEastAsia"/>
                <w:noProof/>
                <w:lang w:val="el-GR" w:eastAsia="el-GR" w:bidi="ar-SA"/>
              </w:rPr>
              <w:tab/>
            </w:r>
            <w:r w:rsidR="00387664" w:rsidRPr="009631A7">
              <w:rPr>
                <w:rStyle w:val="Hyperlink"/>
                <w:rFonts w:eastAsia="Times New Roman"/>
                <w:noProof/>
                <w:lang w:val="en-US"/>
              </w:rPr>
              <w:t>Usage and Evaluation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_Toc437963803 \h </w:instrText>
            </w:r>
            <w:r w:rsidR="00387664" w:rsidRPr="009631A7">
              <w:rPr>
                <w:noProof/>
                <w:webHidden/>
              </w:rPr>
            </w:r>
            <w:r w:rsidR="00387664" w:rsidRPr="009631A7">
              <w:rPr>
                <w:noProof/>
                <w:webHidden/>
              </w:rPr>
              <w:fldChar w:fldCharType="separate"/>
            </w:r>
            <w:r w:rsidR="00387664" w:rsidRPr="009631A7">
              <w:rPr>
                <w:noProof/>
                <w:webHidden/>
              </w:rPr>
              <w:t>120</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4" w:history="1">
            <w:r w:rsidR="00387664" w:rsidRPr="009631A7">
              <w:rPr>
                <w:rStyle w:val="Hyperlink"/>
                <w:noProof/>
                <w:lang w:val="en-US"/>
              </w:rPr>
              <w:t>10.1</w:t>
            </w:r>
            <w:r w:rsidR="00387664" w:rsidRPr="009631A7">
              <w:rPr>
                <w:rFonts w:eastAsiaTheme="minorEastAsia"/>
                <w:noProof/>
                <w:lang w:val="el-GR" w:eastAsia="el-GR" w:bidi="ar-SA"/>
              </w:rPr>
              <w:tab/>
            </w:r>
            <w:r w:rsidR="00387664" w:rsidRPr="009631A7">
              <w:rPr>
                <w:rStyle w:val="Hyperlink"/>
                <w:noProof/>
                <w:lang w:val="en-US"/>
              </w:rPr>
              <w:t>Population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_Toc437963804 \h </w:instrText>
            </w:r>
            <w:r w:rsidR="00387664" w:rsidRPr="009631A7">
              <w:rPr>
                <w:noProof/>
                <w:webHidden/>
              </w:rPr>
            </w:r>
            <w:r w:rsidR="00387664" w:rsidRPr="009631A7">
              <w:rPr>
                <w:noProof/>
                <w:webHidden/>
              </w:rPr>
              <w:fldChar w:fldCharType="separate"/>
            </w:r>
            <w:r w:rsidR="00387664" w:rsidRPr="009631A7">
              <w:rPr>
                <w:noProof/>
                <w:webHidden/>
              </w:rPr>
              <w:t>120</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5" w:history="1">
            <w:r w:rsidR="00387664" w:rsidRPr="009631A7">
              <w:rPr>
                <w:rStyle w:val="Hyperlink"/>
                <w:noProof/>
                <w:lang w:val="en-US"/>
              </w:rPr>
              <w:t>10.2</w:t>
            </w:r>
            <w:r w:rsidR="00387664" w:rsidRPr="009631A7">
              <w:rPr>
                <w:rFonts w:eastAsiaTheme="minorEastAsia"/>
                <w:noProof/>
                <w:lang w:val="el-GR" w:eastAsia="el-GR" w:bidi="ar-SA"/>
              </w:rPr>
              <w:tab/>
            </w:r>
            <w:r w:rsidR="00387664" w:rsidRPr="009631A7">
              <w:rPr>
                <w:rStyle w:val="Hyperlink"/>
                <w:noProof/>
                <w:lang w:val="en-US"/>
              </w:rPr>
              <w:t>Integration Testing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_Toc437963805 \h </w:instrText>
            </w:r>
            <w:r w:rsidR="00387664" w:rsidRPr="009631A7">
              <w:rPr>
                <w:noProof/>
                <w:webHidden/>
              </w:rPr>
            </w:r>
            <w:r w:rsidR="00387664" w:rsidRPr="009631A7">
              <w:rPr>
                <w:noProof/>
                <w:webHidden/>
              </w:rPr>
              <w:fldChar w:fldCharType="separate"/>
            </w:r>
            <w:r w:rsidR="00387664" w:rsidRPr="009631A7">
              <w:rPr>
                <w:noProof/>
                <w:webHidden/>
              </w:rPr>
              <w:t>120</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6" w:history="1">
            <w:r w:rsidR="00387664" w:rsidRPr="009631A7">
              <w:rPr>
                <w:rStyle w:val="Hyperlink"/>
                <w:noProof/>
                <w:lang w:val="en-US"/>
              </w:rPr>
              <w:t>10.3</w:t>
            </w:r>
            <w:r w:rsidR="00387664" w:rsidRPr="009631A7">
              <w:rPr>
                <w:rFonts w:eastAsiaTheme="minorEastAsia"/>
                <w:noProof/>
                <w:lang w:val="el-GR" w:eastAsia="el-GR" w:bidi="ar-SA"/>
              </w:rPr>
              <w:tab/>
            </w:r>
            <w:r w:rsidR="00387664" w:rsidRPr="009631A7">
              <w:rPr>
                <w:rStyle w:val="Hyperlink"/>
                <w:noProof/>
                <w:lang w:val="en-US"/>
              </w:rPr>
              <w:t>Performance Testing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_Toc437963806 \h </w:instrText>
            </w:r>
            <w:r w:rsidR="00387664" w:rsidRPr="009631A7">
              <w:rPr>
                <w:noProof/>
                <w:webHidden/>
              </w:rPr>
            </w:r>
            <w:r w:rsidR="00387664" w:rsidRPr="009631A7">
              <w:rPr>
                <w:noProof/>
                <w:webHidden/>
              </w:rPr>
              <w:fldChar w:fldCharType="separate"/>
            </w:r>
            <w:r w:rsidR="00387664" w:rsidRPr="009631A7">
              <w:rPr>
                <w:noProof/>
                <w:webHidden/>
              </w:rPr>
              <w:t>124</w:t>
            </w:r>
            <w:r w:rsidR="00387664" w:rsidRPr="009631A7">
              <w:rPr>
                <w:noProof/>
                <w:webHidden/>
              </w:rPr>
              <w:fldChar w:fldCharType="end"/>
            </w:r>
          </w:hyperlink>
        </w:p>
        <w:p w:rsidR="00387664" w:rsidRPr="009631A7" w:rsidRDefault="0043177B">
          <w:pPr>
            <w:pStyle w:val="TOC2"/>
            <w:tabs>
              <w:tab w:val="left" w:pos="880"/>
              <w:tab w:val="right" w:leader="dot" w:pos="8296"/>
            </w:tabs>
            <w:rPr>
              <w:rFonts w:eastAsiaTheme="minorEastAsia"/>
              <w:noProof/>
              <w:lang w:val="el-GR" w:eastAsia="el-GR" w:bidi="ar-SA"/>
            </w:rPr>
          </w:pPr>
          <w:hyperlink w:anchor="_Toc437963807" w:history="1">
            <w:r w:rsidR="00387664" w:rsidRPr="009631A7">
              <w:rPr>
                <w:rStyle w:val="Hyperlink"/>
                <w:noProof/>
                <w:lang w:val="en-US"/>
              </w:rPr>
              <w:t>10.4</w:t>
            </w:r>
            <w:r w:rsidR="00387664" w:rsidRPr="009631A7">
              <w:rPr>
                <w:rFonts w:eastAsiaTheme="minorEastAsia"/>
                <w:noProof/>
                <w:lang w:val="el-GR" w:eastAsia="el-GR" w:bidi="ar-SA"/>
              </w:rPr>
              <w:tab/>
            </w:r>
            <w:r w:rsidR="00387664" w:rsidRPr="009631A7">
              <w:rPr>
                <w:rStyle w:val="Hyperlink"/>
                <w:noProof/>
                <w:lang w:val="en-US"/>
              </w:rPr>
              <w:t>Synergies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_Toc437963807 \h </w:instrText>
            </w:r>
            <w:r w:rsidR="00387664" w:rsidRPr="009631A7">
              <w:rPr>
                <w:noProof/>
                <w:webHidden/>
              </w:rPr>
            </w:r>
            <w:r w:rsidR="00387664" w:rsidRPr="009631A7">
              <w:rPr>
                <w:noProof/>
                <w:webHidden/>
              </w:rPr>
              <w:fldChar w:fldCharType="separate"/>
            </w:r>
            <w:r w:rsidR="00387664" w:rsidRPr="009631A7">
              <w:rPr>
                <w:noProof/>
                <w:webHidden/>
              </w:rPr>
              <w:t>124</w:t>
            </w:r>
            <w:r w:rsidR="00387664" w:rsidRPr="009631A7">
              <w:rPr>
                <w:noProof/>
                <w:webHidden/>
              </w:rPr>
              <w:fldChar w:fldCharType="end"/>
            </w:r>
          </w:hyperlink>
        </w:p>
        <w:p w:rsidR="00387664" w:rsidRPr="009631A7" w:rsidRDefault="0043177B">
          <w:pPr>
            <w:pStyle w:val="TOC1"/>
            <w:rPr>
              <w:rFonts w:eastAsiaTheme="minorEastAsia"/>
              <w:noProof/>
              <w:lang w:val="el-GR" w:eastAsia="el-GR" w:bidi="ar-SA"/>
            </w:rPr>
          </w:pPr>
          <w:hyperlink w:anchor="_Toc437963808" w:history="1">
            <w:r w:rsidR="00387664" w:rsidRPr="009631A7">
              <w:rPr>
                <w:rStyle w:val="Hyperlink"/>
                <w:noProof/>
                <w:lang w:val="en-US"/>
              </w:rPr>
              <w:t>11.</w:t>
            </w:r>
            <w:r w:rsidR="00387664" w:rsidRPr="009631A7">
              <w:rPr>
                <w:rFonts w:eastAsiaTheme="minorEastAsia"/>
                <w:noProof/>
                <w:lang w:val="el-GR" w:eastAsia="el-GR" w:bidi="ar-SA"/>
              </w:rPr>
              <w:tab/>
            </w:r>
            <w:r w:rsidR="00387664" w:rsidRPr="009631A7">
              <w:rPr>
                <w:rStyle w:val="Hyperlink"/>
                <w:rFonts w:eastAsia="Times New Roman"/>
                <w:noProof/>
                <w:lang w:val="en-US"/>
              </w:rPr>
              <w:t>Progress Report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_Toc437963808 \h </w:instrText>
            </w:r>
            <w:r w:rsidR="00387664" w:rsidRPr="009631A7">
              <w:rPr>
                <w:noProof/>
                <w:webHidden/>
              </w:rPr>
            </w:r>
            <w:r w:rsidR="00387664" w:rsidRPr="009631A7">
              <w:rPr>
                <w:noProof/>
                <w:webHidden/>
              </w:rPr>
              <w:fldChar w:fldCharType="separate"/>
            </w:r>
            <w:r w:rsidR="00387664" w:rsidRPr="009631A7">
              <w:rPr>
                <w:noProof/>
                <w:webHidden/>
              </w:rPr>
              <w:t>126</w:t>
            </w:r>
            <w:r w:rsidR="00387664" w:rsidRPr="009631A7">
              <w:rPr>
                <w:noProof/>
                <w:webHidden/>
              </w:rPr>
              <w:fldChar w:fldCharType="end"/>
            </w:r>
          </w:hyperlink>
        </w:p>
        <w:p w:rsidR="004D5ED0" w:rsidRPr="009631A7" w:rsidRDefault="006915FB" w:rsidP="006915FB">
          <w:pPr>
            <w:rPr>
              <w:b/>
              <w:bCs/>
              <w:noProof/>
            </w:rPr>
          </w:pPr>
          <w:r w:rsidRPr="009631A7">
            <w:rPr>
              <w:b/>
              <w:bCs/>
              <w:noProof/>
            </w:rPr>
            <w:fldChar w:fldCharType="end"/>
          </w:r>
        </w:p>
        <w:p w:rsidR="006915FB" w:rsidRPr="009631A7" w:rsidRDefault="004D5ED0" w:rsidP="006915FB">
          <w:pPr>
            <w:rPr>
              <w:b/>
              <w:bCs/>
              <w:noProof/>
            </w:rPr>
          </w:pPr>
          <w:r w:rsidRPr="009631A7">
            <w:rPr>
              <w:b/>
              <w:bCs/>
              <w:noProof/>
            </w:rPr>
            <w:br w:type="page"/>
          </w:r>
        </w:p>
      </w:sdtContent>
    </w:sdt>
    <w:p w:rsidR="006915FB" w:rsidRPr="009631A7" w:rsidRDefault="006915FB" w:rsidP="006915FB">
      <w:pPr>
        <w:pStyle w:val="TOCHeading"/>
        <w:numPr>
          <w:ilvl w:val="0"/>
          <w:numId w:val="0"/>
        </w:numPr>
        <w:rPr>
          <w:rFonts w:asciiTheme="minorHAnsi" w:hAnsiTheme="minorHAnsi"/>
        </w:rPr>
      </w:pPr>
      <w:r w:rsidRPr="009631A7">
        <w:rPr>
          <w:rFonts w:asciiTheme="minorHAnsi" w:hAnsiTheme="minorHAnsi"/>
        </w:rPr>
        <w:lastRenderedPageBreak/>
        <w:t>Table of Figures</w:t>
      </w:r>
    </w:p>
    <w:p w:rsidR="00387664" w:rsidRPr="009631A7" w:rsidRDefault="006915FB">
      <w:pPr>
        <w:pStyle w:val="TableofFigures"/>
        <w:tabs>
          <w:tab w:val="right" w:leader="dot" w:pos="8296"/>
        </w:tabs>
        <w:rPr>
          <w:rFonts w:eastAsiaTheme="minorEastAsia"/>
          <w:noProof/>
          <w:lang w:val="el-GR" w:eastAsia="el-GR" w:bidi="ar-SA"/>
        </w:rPr>
      </w:pPr>
      <w:r w:rsidRPr="009631A7">
        <w:rPr>
          <w:lang w:val="en-US"/>
        </w:rPr>
        <w:fldChar w:fldCharType="begin"/>
      </w:r>
      <w:r w:rsidRPr="009631A7">
        <w:rPr>
          <w:lang w:val="en-US"/>
        </w:rPr>
        <w:instrText xml:space="preserve"> TOC \h \z \c "Figure" </w:instrText>
      </w:r>
      <w:r w:rsidRPr="009631A7">
        <w:rPr>
          <w:lang w:val="en-US"/>
        </w:rPr>
        <w:fldChar w:fldCharType="separate"/>
      </w:r>
      <w:hyperlink w:anchor="_Toc437963809" w:history="1">
        <w:r w:rsidR="00387664" w:rsidRPr="009631A7">
          <w:rPr>
            <w:rStyle w:val="Hyperlink"/>
            <w:noProof/>
          </w:rPr>
          <w:t>Figure 1: Example of data sources various distribution and format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_Toc437963809 \h </w:instrText>
        </w:r>
        <w:r w:rsidR="00387664" w:rsidRPr="009631A7">
          <w:rPr>
            <w:noProof/>
            <w:webHidden/>
          </w:rPr>
        </w:r>
        <w:r w:rsidR="00387664" w:rsidRPr="009631A7">
          <w:rPr>
            <w:noProof/>
            <w:webHidden/>
          </w:rPr>
          <w:fldChar w:fldCharType="separate"/>
        </w:r>
        <w:r w:rsidR="00387664" w:rsidRPr="009631A7">
          <w:rPr>
            <w:noProof/>
            <w:webHidden/>
          </w:rPr>
          <w:t>11</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0" w:history="1">
        <w:r w:rsidR="00387664" w:rsidRPr="009631A7">
          <w:rPr>
            <w:rStyle w:val="Hyperlink"/>
            <w:noProof/>
          </w:rPr>
          <w:t>Figure 2: Examples of sub-events included in an expedition dataset.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_Toc437963810 \h </w:instrText>
        </w:r>
        <w:r w:rsidR="00387664" w:rsidRPr="009631A7">
          <w:rPr>
            <w:noProof/>
            <w:webHidden/>
          </w:rPr>
        </w:r>
        <w:r w:rsidR="00387664" w:rsidRPr="009631A7">
          <w:rPr>
            <w:noProof/>
            <w:webHidden/>
          </w:rPr>
          <w:fldChar w:fldCharType="separate"/>
        </w:r>
        <w:r w:rsidR="00387664" w:rsidRPr="009631A7">
          <w:rPr>
            <w:noProof/>
            <w:webHidden/>
          </w:rPr>
          <w:t>12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1" w:history="1">
        <w:r w:rsidR="00387664" w:rsidRPr="009631A7">
          <w:rPr>
            <w:rStyle w:val="Hyperlink"/>
            <w:noProof/>
          </w:rPr>
          <w:t>Figure 3: Lifewatch Greece Infrastructure Mockups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_Toc437963811 \h </w:instrText>
        </w:r>
        <w:r w:rsidR="00387664" w:rsidRPr="009631A7">
          <w:rPr>
            <w:noProof/>
            <w:webHidden/>
          </w:rPr>
        </w:r>
        <w:r w:rsidR="00387664" w:rsidRPr="009631A7">
          <w:rPr>
            <w:noProof/>
            <w:webHidden/>
          </w:rPr>
          <w:fldChar w:fldCharType="separate"/>
        </w:r>
        <w:r w:rsidR="00387664" w:rsidRPr="009631A7">
          <w:rPr>
            <w:noProof/>
            <w:webHidden/>
          </w:rPr>
          <w:t>12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2" w:history="1">
        <w:r w:rsidR="00387664" w:rsidRPr="009631A7">
          <w:rPr>
            <w:rStyle w:val="Hyperlink"/>
            <w:noProof/>
          </w:rPr>
          <w:t>Figure 4: Data Flow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_Toc437963812 \h </w:instrText>
        </w:r>
        <w:r w:rsidR="00387664" w:rsidRPr="009631A7">
          <w:rPr>
            <w:noProof/>
            <w:webHidden/>
          </w:rPr>
        </w:r>
        <w:r w:rsidR="00387664" w:rsidRPr="009631A7">
          <w:rPr>
            <w:noProof/>
            <w:webHidden/>
          </w:rPr>
          <w:fldChar w:fldCharType="separate"/>
        </w:r>
        <w:r w:rsidR="00387664" w:rsidRPr="009631A7">
          <w:rPr>
            <w:noProof/>
            <w:webHidden/>
          </w:rPr>
          <w:t>14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3" w:history="1">
        <w:r w:rsidR="00387664" w:rsidRPr="009631A7">
          <w:rPr>
            <w:rStyle w:val="Hyperlink"/>
            <w:noProof/>
          </w:rPr>
          <w:t>Figure 5: Examples of collected datasets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_Toc437963813 \h </w:instrText>
        </w:r>
        <w:r w:rsidR="00387664" w:rsidRPr="009631A7">
          <w:rPr>
            <w:noProof/>
            <w:webHidden/>
          </w:rPr>
        </w:r>
        <w:r w:rsidR="00387664" w:rsidRPr="009631A7">
          <w:rPr>
            <w:noProof/>
            <w:webHidden/>
          </w:rPr>
          <w:fldChar w:fldCharType="separate"/>
        </w:r>
        <w:r w:rsidR="00387664" w:rsidRPr="009631A7">
          <w:rPr>
            <w:noProof/>
            <w:webHidden/>
          </w:rPr>
          <w:t>15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4" w:history="1">
        <w:r w:rsidR="00387664" w:rsidRPr="009631A7">
          <w:rPr>
            <w:rStyle w:val="Hyperlink"/>
            <w:noProof/>
          </w:rPr>
          <w:t>Figure 6: Part of dataset analysis report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_Toc437963814 \h </w:instrText>
        </w:r>
        <w:r w:rsidR="00387664" w:rsidRPr="009631A7">
          <w:rPr>
            <w:noProof/>
            <w:webHidden/>
          </w:rPr>
        </w:r>
        <w:r w:rsidR="00387664" w:rsidRPr="009631A7">
          <w:rPr>
            <w:noProof/>
            <w:webHidden/>
          </w:rPr>
          <w:fldChar w:fldCharType="separate"/>
        </w:r>
        <w:r w:rsidR="00387664" w:rsidRPr="009631A7">
          <w:rPr>
            <w:noProof/>
            <w:webHidden/>
          </w:rPr>
          <w:t>15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5" w:history="1">
        <w:r w:rsidR="00387664" w:rsidRPr="009631A7">
          <w:rPr>
            <w:rStyle w:val="Hyperlink"/>
            <w:noProof/>
          </w:rPr>
          <w:t>Figure 7: Taxonomy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_Toc437963815 \h </w:instrText>
        </w:r>
        <w:r w:rsidR="00387664" w:rsidRPr="009631A7">
          <w:rPr>
            <w:noProof/>
            <w:webHidden/>
          </w:rPr>
        </w:r>
        <w:r w:rsidR="00387664" w:rsidRPr="009631A7">
          <w:rPr>
            <w:noProof/>
            <w:webHidden/>
          </w:rPr>
          <w:fldChar w:fldCharType="separate"/>
        </w:r>
        <w:r w:rsidR="00387664" w:rsidRPr="009631A7">
          <w:rPr>
            <w:noProof/>
            <w:webHidden/>
          </w:rPr>
          <w:t>24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6" w:history="1">
        <w:r w:rsidR="00387664" w:rsidRPr="009631A7">
          <w:rPr>
            <w:rStyle w:val="Hyperlink"/>
            <w:noProof/>
          </w:rPr>
          <w:t>Figure 8: Scientific Naming Modeling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_Toc437963816 \h </w:instrText>
        </w:r>
        <w:r w:rsidR="00387664" w:rsidRPr="009631A7">
          <w:rPr>
            <w:noProof/>
            <w:webHidden/>
          </w:rPr>
        </w:r>
        <w:r w:rsidR="00387664" w:rsidRPr="009631A7">
          <w:rPr>
            <w:noProof/>
            <w:webHidden/>
          </w:rPr>
          <w:fldChar w:fldCharType="separate"/>
        </w:r>
        <w:r w:rsidR="00387664" w:rsidRPr="009631A7">
          <w:rPr>
            <w:noProof/>
            <w:webHidden/>
          </w:rPr>
          <w:t>25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7" w:history="1">
        <w:r w:rsidR="00387664" w:rsidRPr="009631A7">
          <w:rPr>
            <w:rStyle w:val="Hyperlink"/>
            <w:noProof/>
          </w:rPr>
          <w:t>Figure 9: Identification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_Toc437963817 \h </w:instrText>
        </w:r>
        <w:r w:rsidR="00387664" w:rsidRPr="009631A7">
          <w:rPr>
            <w:noProof/>
            <w:webHidden/>
          </w:rPr>
        </w:r>
        <w:r w:rsidR="00387664" w:rsidRPr="009631A7">
          <w:rPr>
            <w:noProof/>
            <w:webHidden/>
          </w:rPr>
          <w:fldChar w:fldCharType="separate"/>
        </w:r>
        <w:r w:rsidR="00387664" w:rsidRPr="009631A7">
          <w:rPr>
            <w:noProof/>
            <w:webHidden/>
          </w:rPr>
          <w:t>26</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8" w:history="1">
        <w:r w:rsidR="00387664" w:rsidRPr="009631A7">
          <w:rPr>
            <w:rStyle w:val="Hyperlink"/>
            <w:noProof/>
          </w:rPr>
          <w:t>Figure 10: Specimen Measurement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_Toc437963818 \h </w:instrText>
        </w:r>
        <w:r w:rsidR="00387664" w:rsidRPr="009631A7">
          <w:rPr>
            <w:noProof/>
            <w:webHidden/>
          </w:rPr>
        </w:r>
        <w:r w:rsidR="00387664" w:rsidRPr="009631A7">
          <w:rPr>
            <w:noProof/>
            <w:webHidden/>
          </w:rPr>
          <w:fldChar w:fldCharType="separate"/>
        </w:r>
        <w:r w:rsidR="00387664" w:rsidRPr="009631A7">
          <w:rPr>
            <w:noProof/>
            <w:webHidden/>
          </w:rPr>
          <w:t>27</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19" w:history="1">
        <w:r w:rsidR="00387664" w:rsidRPr="009631A7">
          <w:rPr>
            <w:rStyle w:val="Hyperlink"/>
            <w:noProof/>
          </w:rPr>
          <w:t>Figure 11: Environmental Measurement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_Toc437963819 \h </w:instrText>
        </w:r>
        <w:r w:rsidR="00387664" w:rsidRPr="009631A7">
          <w:rPr>
            <w:noProof/>
            <w:webHidden/>
          </w:rPr>
        </w:r>
        <w:r w:rsidR="00387664" w:rsidRPr="009631A7">
          <w:rPr>
            <w:noProof/>
            <w:webHidden/>
          </w:rPr>
          <w:fldChar w:fldCharType="separate"/>
        </w:r>
        <w:r w:rsidR="00387664" w:rsidRPr="009631A7">
          <w:rPr>
            <w:noProof/>
            <w:webHidden/>
          </w:rPr>
          <w:t>28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0" w:history="1">
        <w:r w:rsidR="00387664" w:rsidRPr="009631A7">
          <w:rPr>
            <w:rStyle w:val="Hyperlink"/>
            <w:noProof/>
          </w:rPr>
          <w:t>Figure 12: Occurrence Event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_Toc437963820 \h </w:instrText>
        </w:r>
        <w:r w:rsidR="00387664" w:rsidRPr="009631A7">
          <w:rPr>
            <w:noProof/>
            <w:webHidden/>
          </w:rPr>
        </w:r>
        <w:r w:rsidR="00387664" w:rsidRPr="009631A7">
          <w:rPr>
            <w:noProof/>
            <w:webHidden/>
          </w:rPr>
          <w:fldChar w:fldCharType="separate"/>
        </w:r>
        <w:r w:rsidR="00387664" w:rsidRPr="009631A7">
          <w:rPr>
            <w:noProof/>
            <w:webHidden/>
          </w:rPr>
          <w:t>29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1" w:history="1">
        <w:r w:rsidR="00387664" w:rsidRPr="009631A7">
          <w:rPr>
            <w:rStyle w:val="Hyperlink"/>
            <w:noProof/>
          </w:rPr>
          <w:t>Figure 13: Occurrence Statistics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_Toc437963821 \h </w:instrText>
        </w:r>
        <w:r w:rsidR="00387664" w:rsidRPr="009631A7">
          <w:rPr>
            <w:noProof/>
            <w:webHidden/>
          </w:rPr>
        </w:r>
        <w:r w:rsidR="00387664" w:rsidRPr="009631A7">
          <w:rPr>
            <w:noProof/>
            <w:webHidden/>
          </w:rPr>
          <w:fldChar w:fldCharType="separate"/>
        </w:r>
        <w:r w:rsidR="00387664" w:rsidRPr="009631A7">
          <w:rPr>
            <w:noProof/>
            <w:webHidden/>
          </w:rPr>
          <w:t>30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2" w:history="1">
        <w:r w:rsidR="00387664" w:rsidRPr="009631A7">
          <w:rPr>
            <w:rStyle w:val="Hyperlink"/>
            <w:noProof/>
          </w:rPr>
          <w:t>Figure 14: Sampling Event – Detailed Representation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_Toc437963822 \h </w:instrText>
        </w:r>
        <w:r w:rsidR="00387664" w:rsidRPr="009631A7">
          <w:rPr>
            <w:noProof/>
            <w:webHidden/>
          </w:rPr>
        </w:r>
        <w:r w:rsidR="00387664" w:rsidRPr="009631A7">
          <w:rPr>
            <w:noProof/>
            <w:webHidden/>
          </w:rPr>
          <w:fldChar w:fldCharType="separate"/>
        </w:r>
        <w:r w:rsidR="00387664" w:rsidRPr="009631A7">
          <w:rPr>
            <w:noProof/>
            <w:webHidden/>
          </w:rPr>
          <w:t>31</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3" w:history="1">
        <w:r w:rsidR="00387664" w:rsidRPr="009631A7">
          <w:rPr>
            <w:rStyle w:val="Hyperlink"/>
            <w:noProof/>
          </w:rPr>
          <w:t>Figure 15: Sampling Event - Simplified</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_Toc437963823 \h </w:instrText>
        </w:r>
        <w:r w:rsidR="00387664" w:rsidRPr="009631A7">
          <w:rPr>
            <w:noProof/>
            <w:webHidden/>
          </w:rPr>
        </w:r>
        <w:r w:rsidR="00387664" w:rsidRPr="009631A7">
          <w:rPr>
            <w:noProof/>
            <w:webHidden/>
          </w:rPr>
          <w:fldChar w:fldCharType="separate"/>
        </w:r>
        <w:r w:rsidR="00387664" w:rsidRPr="009631A7">
          <w:rPr>
            <w:noProof/>
            <w:webHidden/>
          </w:rPr>
          <w:t>32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4" w:history="1">
        <w:r w:rsidR="00387664" w:rsidRPr="009631A7">
          <w:rPr>
            <w:rStyle w:val="Hyperlink"/>
            <w:noProof/>
          </w:rPr>
          <w:t>Figure 16: Specimen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_Toc437963824 \h </w:instrText>
        </w:r>
        <w:r w:rsidR="00387664" w:rsidRPr="009631A7">
          <w:rPr>
            <w:noProof/>
            <w:webHidden/>
          </w:rPr>
        </w:r>
        <w:r w:rsidR="00387664" w:rsidRPr="009631A7">
          <w:rPr>
            <w:noProof/>
            <w:webHidden/>
          </w:rPr>
          <w:fldChar w:fldCharType="separate"/>
        </w:r>
        <w:r w:rsidR="00387664" w:rsidRPr="009631A7">
          <w:rPr>
            <w:noProof/>
            <w:webHidden/>
          </w:rPr>
          <w:t>32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5" w:history="1">
        <w:r w:rsidR="00387664" w:rsidRPr="009631A7">
          <w:rPr>
            <w:rStyle w:val="Hyperlink"/>
            <w:noProof/>
          </w:rPr>
          <w:t>Figure 17: Micro CT Scanning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_Toc437963825 \h </w:instrText>
        </w:r>
        <w:r w:rsidR="00387664" w:rsidRPr="009631A7">
          <w:rPr>
            <w:noProof/>
            <w:webHidden/>
          </w:rPr>
        </w:r>
        <w:r w:rsidR="00387664" w:rsidRPr="009631A7">
          <w:rPr>
            <w:noProof/>
            <w:webHidden/>
          </w:rPr>
          <w:fldChar w:fldCharType="separate"/>
        </w:r>
        <w:r w:rsidR="00387664" w:rsidRPr="009631A7">
          <w:rPr>
            <w:noProof/>
            <w:webHidden/>
          </w:rPr>
          <w:t>33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6" w:history="1">
        <w:r w:rsidR="00387664" w:rsidRPr="009631A7">
          <w:rPr>
            <w:rStyle w:val="Hyperlink"/>
            <w:noProof/>
          </w:rPr>
          <w:t>Figure 18: Sampling and Sequencing Modelling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_Toc437963826 \h </w:instrText>
        </w:r>
        <w:r w:rsidR="00387664" w:rsidRPr="009631A7">
          <w:rPr>
            <w:noProof/>
            <w:webHidden/>
          </w:rPr>
        </w:r>
        <w:r w:rsidR="00387664" w:rsidRPr="009631A7">
          <w:rPr>
            <w:noProof/>
            <w:webHidden/>
          </w:rPr>
          <w:fldChar w:fldCharType="separate"/>
        </w:r>
        <w:r w:rsidR="00387664" w:rsidRPr="009631A7">
          <w:rPr>
            <w:noProof/>
            <w:webHidden/>
          </w:rPr>
          <w:t>34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7" w:history="1">
        <w:r w:rsidR="00387664" w:rsidRPr="009631A7">
          <w:rPr>
            <w:rStyle w:val="Hyperlink"/>
            <w:noProof/>
          </w:rPr>
          <w:t>Figure 19: Fundamental Relationships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_Toc437963827 \h </w:instrText>
        </w:r>
        <w:r w:rsidR="00387664" w:rsidRPr="009631A7">
          <w:rPr>
            <w:noProof/>
            <w:webHidden/>
          </w:rPr>
        </w:r>
        <w:r w:rsidR="00387664" w:rsidRPr="009631A7">
          <w:rPr>
            <w:noProof/>
            <w:webHidden/>
          </w:rPr>
          <w:fldChar w:fldCharType="separate"/>
        </w:r>
        <w:r w:rsidR="00387664" w:rsidRPr="009631A7">
          <w:rPr>
            <w:noProof/>
            <w:webHidden/>
          </w:rPr>
          <w:t>38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8" w:history="1">
        <w:r w:rsidR="00387664" w:rsidRPr="009631A7">
          <w:rPr>
            <w:rStyle w:val="Hyperlink"/>
            <w:noProof/>
          </w:rPr>
          <w:t>Figure 20: Connection Between the 3 Components Contents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_Toc437963828 \h </w:instrText>
        </w:r>
        <w:r w:rsidR="00387664" w:rsidRPr="009631A7">
          <w:rPr>
            <w:noProof/>
            <w:webHidden/>
          </w:rPr>
        </w:r>
        <w:r w:rsidR="00387664" w:rsidRPr="009631A7">
          <w:rPr>
            <w:noProof/>
            <w:webHidden/>
          </w:rPr>
          <w:fldChar w:fldCharType="separate"/>
        </w:r>
        <w:r w:rsidR="00387664" w:rsidRPr="009631A7">
          <w:rPr>
            <w:noProof/>
            <w:webHidden/>
          </w:rPr>
          <w:t>41</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29" w:history="1">
        <w:r w:rsidR="00387664" w:rsidRPr="009631A7">
          <w:rPr>
            <w:rStyle w:val="Hyperlink"/>
            <w:noProof/>
          </w:rPr>
          <w:t>Figure 21: Lifewatch Greece Infrastructure Architecture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_Toc437963829 \h </w:instrText>
        </w:r>
        <w:r w:rsidR="00387664" w:rsidRPr="009631A7">
          <w:rPr>
            <w:noProof/>
            <w:webHidden/>
          </w:rPr>
        </w:r>
        <w:r w:rsidR="00387664" w:rsidRPr="009631A7">
          <w:rPr>
            <w:noProof/>
            <w:webHidden/>
          </w:rPr>
          <w:fldChar w:fldCharType="separate"/>
        </w:r>
        <w:r w:rsidR="00387664" w:rsidRPr="009631A7">
          <w:rPr>
            <w:noProof/>
            <w:webHidden/>
          </w:rPr>
          <w:t>42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0" w:history="1">
        <w:r w:rsidR="00387664" w:rsidRPr="009631A7">
          <w:rPr>
            <w:rStyle w:val="Hyperlink"/>
            <w:noProof/>
          </w:rPr>
          <w:t>Figure 22: Directory Service Schema</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_Toc437963830 \h </w:instrText>
        </w:r>
        <w:r w:rsidR="00387664" w:rsidRPr="009631A7">
          <w:rPr>
            <w:noProof/>
            <w:webHidden/>
          </w:rPr>
        </w:r>
        <w:r w:rsidR="00387664" w:rsidRPr="009631A7">
          <w:rPr>
            <w:noProof/>
            <w:webHidden/>
          </w:rPr>
          <w:fldChar w:fldCharType="separate"/>
        </w:r>
        <w:r w:rsidR="00387664" w:rsidRPr="009631A7">
          <w:rPr>
            <w:noProof/>
            <w:webHidden/>
          </w:rPr>
          <w:t>43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1" w:history="1">
        <w:r w:rsidR="00387664" w:rsidRPr="009631A7">
          <w:rPr>
            <w:rStyle w:val="Hyperlink"/>
            <w:noProof/>
          </w:rPr>
          <w:t>Figure 23 : Source Records Tranformation and Ingestion using x3ml Engine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_Toc437963831 \h </w:instrText>
        </w:r>
        <w:r w:rsidR="00387664" w:rsidRPr="009631A7">
          <w:rPr>
            <w:noProof/>
            <w:webHidden/>
          </w:rPr>
        </w:r>
        <w:r w:rsidR="00387664" w:rsidRPr="009631A7">
          <w:rPr>
            <w:noProof/>
            <w:webHidden/>
          </w:rPr>
          <w:fldChar w:fldCharType="separate"/>
        </w:r>
        <w:r w:rsidR="00387664" w:rsidRPr="009631A7">
          <w:rPr>
            <w:noProof/>
            <w:webHidden/>
          </w:rPr>
          <w:t>47</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2" w:history="1">
        <w:r w:rsidR="00387664" w:rsidRPr="009631A7">
          <w:rPr>
            <w:rStyle w:val="Hyperlink"/>
            <w:noProof/>
          </w:rPr>
          <w:t>Figure 24: Data Publishing Abstract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_Toc437963832 \h </w:instrText>
        </w:r>
        <w:r w:rsidR="00387664" w:rsidRPr="009631A7">
          <w:rPr>
            <w:noProof/>
            <w:webHidden/>
          </w:rPr>
        </w:r>
        <w:r w:rsidR="00387664" w:rsidRPr="009631A7">
          <w:rPr>
            <w:noProof/>
            <w:webHidden/>
          </w:rPr>
          <w:fldChar w:fldCharType="separate"/>
        </w:r>
        <w:r w:rsidR="00387664" w:rsidRPr="009631A7">
          <w:rPr>
            <w:noProof/>
            <w:webHidden/>
          </w:rPr>
          <w:t>48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3" w:history="1">
        <w:r w:rsidR="00387664" w:rsidRPr="009631A7">
          <w:rPr>
            <w:rStyle w:val="Hyperlink"/>
            <w:noProof/>
          </w:rPr>
          <w:t>Figure 25: The Architecture of Lifewatch Data Services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_Toc437963833 \h </w:instrText>
        </w:r>
        <w:r w:rsidR="00387664" w:rsidRPr="009631A7">
          <w:rPr>
            <w:noProof/>
            <w:webHidden/>
          </w:rPr>
        </w:r>
        <w:r w:rsidR="00387664" w:rsidRPr="009631A7">
          <w:rPr>
            <w:noProof/>
            <w:webHidden/>
          </w:rPr>
          <w:fldChar w:fldCharType="separate"/>
        </w:r>
        <w:r w:rsidR="00387664" w:rsidRPr="009631A7">
          <w:rPr>
            <w:noProof/>
            <w:webHidden/>
          </w:rPr>
          <w:t>50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4" w:history="1">
        <w:r w:rsidR="00387664" w:rsidRPr="009631A7">
          <w:rPr>
            <w:rStyle w:val="Hyperlink"/>
            <w:noProof/>
          </w:rPr>
          <w:t>Figure 26: Taxonomic Quality Control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_Toc437963834 \h </w:instrText>
        </w:r>
        <w:r w:rsidR="00387664" w:rsidRPr="009631A7">
          <w:rPr>
            <w:noProof/>
            <w:webHidden/>
          </w:rPr>
        </w:r>
        <w:r w:rsidR="00387664" w:rsidRPr="009631A7">
          <w:rPr>
            <w:noProof/>
            <w:webHidden/>
          </w:rPr>
          <w:fldChar w:fldCharType="separate"/>
        </w:r>
        <w:r w:rsidR="00387664" w:rsidRPr="009631A7">
          <w:rPr>
            <w:noProof/>
            <w:webHidden/>
          </w:rPr>
          <w:t>88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5" w:history="1">
        <w:r w:rsidR="00387664" w:rsidRPr="009631A7">
          <w:rPr>
            <w:rStyle w:val="Hyperlink"/>
            <w:noProof/>
          </w:rPr>
          <w:t>Figure 27: Special Quality Control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_Toc437963835 \h </w:instrText>
        </w:r>
        <w:r w:rsidR="00387664" w:rsidRPr="009631A7">
          <w:rPr>
            <w:noProof/>
            <w:webHidden/>
          </w:rPr>
        </w:r>
        <w:r w:rsidR="00387664" w:rsidRPr="009631A7">
          <w:rPr>
            <w:noProof/>
            <w:webHidden/>
          </w:rPr>
          <w:fldChar w:fldCharType="separate"/>
        </w:r>
        <w:r w:rsidR="00387664" w:rsidRPr="009631A7">
          <w:rPr>
            <w:noProof/>
            <w:webHidden/>
          </w:rPr>
          <w:t>89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6" w:history="1">
        <w:r w:rsidR="00387664" w:rsidRPr="009631A7">
          <w:rPr>
            <w:rStyle w:val="Hyperlink"/>
            <w:noProof/>
          </w:rPr>
          <w:t>Figure 28: Station Information Quality Control</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_Toc437963836 \h </w:instrText>
        </w:r>
        <w:r w:rsidR="00387664" w:rsidRPr="009631A7">
          <w:rPr>
            <w:noProof/>
            <w:webHidden/>
          </w:rPr>
        </w:r>
        <w:r w:rsidR="00387664" w:rsidRPr="009631A7">
          <w:rPr>
            <w:noProof/>
            <w:webHidden/>
          </w:rPr>
          <w:fldChar w:fldCharType="separate"/>
        </w:r>
        <w:r w:rsidR="00387664" w:rsidRPr="009631A7">
          <w:rPr>
            <w:noProof/>
            <w:webHidden/>
          </w:rPr>
          <w:t>89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7" w:history="1">
        <w:r w:rsidR="00387664" w:rsidRPr="009631A7">
          <w:rPr>
            <w:rStyle w:val="Hyperlink"/>
            <w:noProof/>
          </w:rPr>
          <w:t>Figure 29: Date Quality Control Diagram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_Toc437963837 \h </w:instrText>
        </w:r>
        <w:r w:rsidR="00387664" w:rsidRPr="009631A7">
          <w:rPr>
            <w:noProof/>
            <w:webHidden/>
          </w:rPr>
        </w:r>
        <w:r w:rsidR="00387664" w:rsidRPr="009631A7">
          <w:rPr>
            <w:noProof/>
            <w:webHidden/>
          </w:rPr>
          <w:fldChar w:fldCharType="separate"/>
        </w:r>
        <w:r w:rsidR="00387664" w:rsidRPr="009631A7">
          <w:rPr>
            <w:noProof/>
            <w:webHidden/>
          </w:rPr>
          <w:t>90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8" w:history="1">
        <w:r w:rsidR="00387664" w:rsidRPr="009631A7">
          <w:rPr>
            <w:rStyle w:val="Hyperlink"/>
            <w:noProof/>
          </w:rPr>
          <w:t>Figure 30: First Window of Interaction – Biovel’s DRW</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_Toc437963838 \h </w:instrText>
        </w:r>
        <w:r w:rsidR="00387664" w:rsidRPr="009631A7">
          <w:rPr>
            <w:noProof/>
            <w:webHidden/>
          </w:rPr>
        </w:r>
        <w:r w:rsidR="00387664" w:rsidRPr="009631A7">
          <w:rPr>
            <w:noProof/>
            <w:webHidden/>
          </w:rPr>
          <w:fldChar w:fldCharType="separate"/>
        </w:r>
        <w:r w:rsidR="00387664" w:rsidRPr="009631A7">
          <w:rPr>
            <w:noProof/>
            <w:webHidden/>
          </w:rPr>
          <w:t>92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39" w:history="1">
        <w:r w:rsidR="00387664" w:rsidRPr="009631A7">
          <w:rPr>
            <w:rStyle w:val="Hyperlink"/>
            <w:noProof/>
          </w:rPr>
          <w:t>Figure 31: Quality Improvement Service Design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_Toc437963839 \h </w:instrText>
        </w:r>
        <w:r w:rsidR="00387664" w:rsidRPr="009631A7">
          <w:rPr>
            <w:noProof/>
            <w:webHidden/>
          </w:rPr>
        </w:r>
        <w:r w:rsidR="00387664" w:rsidRPr="009631A7">
          <w:rPr>
            <w:noProof/>
            <w:webHidden/>
          </w:rPr>
          <w:fldChar w:fldCharType="separate"/>
        </w:r>
        <w:r w:rsidR="00387664" w:rsidRPr="009631A7">
          <w:rPr>
            <w:noProof/>
            <w:webHidden/>
          </w:rPr>
          <w:t>93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0" w:history="1">
        <w:r w:rsidR="00387664" w:rsidRPr="009631A7">
          <w:rPr>
            <w:rStyle w:val="Hyperlink"/>
            <w:noProof/>
          </w:rPr>
          <w:t>Figure 32: Quality Service User Scenario</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_Toc437963840 \h </w:instrText>
        </w:r>
        <w:r w:rsidR="00387664" w:rsidRPr="009631A7">
          <w:rPr>
            <w:noProof/>
            <w:webHidden/>
          </w:rPr>
        </w:r>
        <w:r w:rsidR="00387664" w:rsidRPr="009631A7">
          <w:rPr>
            <w:noProof/>
            <w:webHidden/>
          </w:rPr>
          <w:fldChar w:fldCharType="separate"/>
        </w:r>
        <w:r w:rsidR="00387664" w:rsidRPr="009631A7">
          <w:rPr>
            <w:noProof/>
            <w:webHidden/>
          </w:rPr>
          <w:t>93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1" w:history="1">
        <w:r w:rsidR="00387664" w:rsidRPr="009631A7">
          <w:rPr>
            <w:rStyle w:val="Hyperlink"/>
            <w:noProof/>
          </w:rPr>
          <w:t>Figure 33: Example of a Morphological Annotation targeting http://dbpedia.org/page/Yellowfin_tuna</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_Toc437963841 \h </w:instrText>
        </w:r>
        <w:r w:rsidR="00387664" w:rsidRPr="009631A7">
          <w:rPr>
            <w:noProof/>
            <w:webHidden/>
          </w:rPr>
        </w:r>
        <w:r w:rsidR="00387664" w:rsidRPr="009631A7">
          <w:rPr>
            <w:noProof/>
            <w:webHidden/>
          </w:rPr>
          <w:fldChar w:fldCharType="separate"/>
        </w:r>
        <w:r w:rsidR="00387664" w:rsidRPr="009631A7">
          <w:rPr>
            <w:noProof/>
            <w:webHidden/>
          </w:rPr>
          <w:t>97</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2" w:history="1">
        <w:r w:rsidR="00387664" w:rsidRPr="009631A7">
          <w:rPr>
            <w:rStyle w:val="Hyperlink"/>
            <w:noProof/>
          </w:rPr>
          <w:t>Figure 34: FQI Main Menu</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_Toc437963842 \h </w:instrText>
        </w:r>
        <w:r w:rsidR="00387664" w:rsidRPr="009631A7">
          <w:rPr>
            <w:noProof/>
            <w:webHidden/>
          </w:rPr>
        </w:r>
        <w:r w:rsidR="00387664" w:rsidRPr="009631A7">
          <w:rPr>
            <w:noProof/>
            <w:webHidden/>
          </w:rPr>
          <w:fldChar w:fldCharType="separate"/>
        </w:r>
        <w:r w:rsidR="00387664" w:rsidRPr="009631A7">
          <w:rPr>
            <w:noProof/>
            <w:webHidden/>
          </w:rPr>
          <w:t>102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3" w:history="1">
        <w:r w:rsidR="00387664" w:rsidRPr="009631A7">
          <w:rPr>
            <w:rStyle w:val="Hyperlink"/>
            <w:noProof/>
          </w:rPr>
          <w:t>Figure 35: Selection of Fundamental Relationship</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_Toc437963843 \h </w:instrText>
        </w:r>
        <w:r w:rsidR="00387664" w:rsidRPr="009631A7">
          <w:rPr>
            <w:noProof/>
            <w:webHidden/>
          </w:rPr>
        </w:r>
        <w:r w:rsidR="00387664" w:rsidRPr="009631A7">
          <w:rPr>
            <w:noProof/>
            <w:webHidden/>
          </w:rPr>
          <w:fldChar w:fldCharType="separate"/>
        </w:r>
        <w:r w:rsidR="00387664" w:rsidRPr="009631A7">
          <w:rPr>
            <w:noProof/>
            <w:webHidden/>
          </w:rPr>
          <w:t>103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4" w:history="1">
        <w:r w:rsidR="00387664" w:rsidRPr="009631A7">
          <w:rPr>
            <w:rStyle w:val="Hyperlink"/>
            <w:noProof/>
          </w:rPr>
          <w:t>Figure 36: Things that have met Greece FQI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_Toc437963844 \h </w:instrText>
        </w:r>
        <w:r w:rsidR="00387664" w:rsidRPr="009631A7">
          <w:rPr>
            <w:noProof/>
            <w:webHidden/>
          </w:rPr>
        </w:r>
        <w:r w:rsidR="00387664" w:rsidRPr="009631A7">
          <w:rPr>
            <w:noProof/>
            <w:webHidden/>
          </w:rPr>
          <w:fldChar w:fldCharType="separate"/>
        </w:r>
        <w:r w:rsidR="00387664" w:rsidRPr="009631A7">
          <w:rPr>
            <w:noProof/>
            <w:webHidden/>
          </w:rPr>
          <w:t>103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5" w:history="1">
        <w:r w:rsidR="00387664" w:rsidRPr="009631A7">
          <w:rPr>
            <w:rStyle w:val="Hyperlink"/>
            <w:noProof/>
          </w:rPr>
          <w:t>Figure 37: LW Portal – Data Services Link</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_Toc437963845 \h </w:instrText>
        </w:r>
        <w:r w:rsidR="00387664" w:rsidRPr="009631A7">
          <w:rPr>
            <w:noProof/>
            <w:webHidden/>
          </w:rPr>
        </w:r>
        <w:r w:rsidR="00387664" w:rsidRPr="009631A7">
          <w:rPr>
            <w:noProof/>
            <w:webHidden/>
          </w:rPr>
          <w:fldChar w:fldCharType="separate"/>
        </w:r>
        <w:r w:rsidR="00387664" w:rsidRPr="009631A7">
          <w:rPr>
            <w:noProof/>
            <w:webHidden/>
          </w:rPr>
          <w:t>104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6" w:history="1">
        <w:r w:rsidR="00387664" w:rsidRPr="009631A7">
          <w:rPr>
            <w:rStyle w:val="Hyperlink"/>
            <w:noProof/>
          </w:rPr>
          <w:t>Figure 38: Web Application Menu</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_Toc437963846 \h </w:instrText>
        </w:r>
        <w:r w:rsidR="00387664" w:rsidRPr="009631A7">
          <w:rPr>
            <w:noProof/>
            <w:webHidden/>
          </w:rPr>
        </w:r>
        <w:r w:rsidR="00387664" w:rsidRPr="009631A7">
          <w:rPr>
            <w:noProof/>
            <w:webHidden/>
          </w:rPr>
          <w:fldChar w:fldCharType="separate"/>
        </w:r>
        <w:r w:rsidR="00387664" w:rsidRPr="009631A7">
          <w:rPr>
            <w:noProof/>
            <w:webHidden/>
          </w:rPr>
          <w:t>104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7" w:history="1">
        <w:r w:rsidR="00387664" w:rsidRPr="009631A7">
          <w:rPr>
            <w:rStyle w:val="Hyperlink"/>
            <w:noProof/>
          </w:rPr>
          <w:t>Figure 39: Dataset Description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_Toc437963847 \h </w:instrText>
        </w:r>
        <w:r w:rsidR="00387664" w:rsidRPr="009631A7">
          <w:rPr>
            <w:noProof/>
            <w:webHidden/>
          </w:rPr>
        </w:r>
        <w:r w:rsidR="00387664" w:rsidRPr="009631A7">
          <w:rPr>
            <w:noProof/>
            <w:webHidden/>
          </w:rPr>
          <w:fldChar w:fldCharType="separate"/>
        </w:r>
        <w:r w:rsidR="00387664" w:rsidRPr="009631A7">
          <w:rPr>
            <w:noProof/>
            <w:webHidden/>
          </w:rPr>
          <w:t>105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8" w:history="1">
        <w:r w:rsidR="00387664" w:rsidRPr="009631A7">
          <w:rPr>
            <w:rStyle w:val="Hyperlink"/>
            <w:noProof/>
          </w:rPr>
          <w:t>Figure 40: Data Description Template Upload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_Toc437963848 \h </w:instrText>
        </w:r>
        <w:r w:rsidR="00387664" w:rsidRPr="009631A7">
          <w:rPr>
            <w:noProof/>
            <w:webHidden/>
          </w:rPr>
        </w:r>
        <w:r w:rsidR="00387664" w:rsidRPr="009631A7">
          <w:rPr>
            <w:noProof/>
            <w:webHidden/>
          </w:rPr>
          <w:fldChar w:fldCharType="separate"/>
        </w:r>
        <w:r w:rsidR="00387664" w:rsidRPr="009631A7">
          <w:rPr>
            <w:noProof/>
            <w:webHidden/>
          </w:rPr>
          <w:t>105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49" w:history="1">
        <w:r w:rsidR="00387664" w:rsidRPr="009631A7">
          <w:rPr>
            <w:rStyle w:val="Hyperlink"/>
            <w:noProof/>
          </w:rPr>
          <w:t>Figure 41: Metadata Templates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_Toc437963849 \h </w:instrText>
        </w:r>
        <w:r w:rsidR="00387664" w:rsidRPr="009631A7">
          <w:rPr>
            <w:noProof/>
            <w:webHidden/>
          </w:rPr>
        </w:r>
        <w:r w:rsidR="00387664" w:rsidRPr="009631A7">
          <w:rPr>
            <w:noProof/>
            <w:webHidden/>
          </w:rPr>
          <w:fldChar w:fldCharType="separate"/>
        </w:r>
        <w:r w:rsidR="00387664" w:rsidRPr="009631A7">
          <w:rPr>
            <w:noProof/>
            <w:webHidden/>
          </w:rPr>
          <w:t>106</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0" w:history="1">
        <w:r w:rsidR="00387664" w:rsidRPr="009631A7">
          <w:rPr>
            <w:rStyle w:val="Hyperlink"/>
            <w:noProof/>
          </w:rPr>
          <w:t>Figure 42: Dataset Metadata Uploading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_Toc437963850 \h </w:instrText>
        </w:r>
        <w:r w:rsidR="00387664" w:rsidRPr="009631A7">
          <w:rPr>
            <w:noProof/>
            <w:webHidden/>
          </w:rPr>
        </w:r>
        <w:r w:rsidR="00387664" w:rsidRPr="009631A7">
          <w:rPr>
            <w:noProof/>
            <w:webHidden/>
          </w:rPr>
          <w:fldChar w:fldCharType="separate"/>
        </w:r>
        <w:r w:rsidR="00387664" w:rsidRPr="009631A7">
          <w:rPr>
            <w:noProof/>
            <w:webHidden/>
          </w:rPr>
          <w:t>106</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1" w:history="1">
        <w:r w:rsidR="00387664" w:rsidRPr="009631A7">
          <w:rPr>
            <w:rStyle w:val="Hyperlink"/>
            <w:noProof/>
          </w:rPr>
          <w:t>Figure 43: Add Dataset Metadata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_Toc437963851 \h </w:instrText>
        </w:r>
        <w:r w:rsidR="00387664" w:rsidRPr="009631A7">
          <w:rPr>
            <w:noProof/>
            <w:webHidden/>
          </w:rPr>
        </w:r>
        <w:r w:rsidR="00387664" w:rsidRPr="009631A7">
          <w:rPr>
            <w:noProof/>
            <w:webHidden/>
          </w:rPr>
          <w:fldChar w:fldCharType="separate"/>
        </w:r>
        <w:r w:rsidR="00387664" w:rsidRPr="009631A7">
          <w:rPr>
            <w:noProof/>
            <w:webHidden/>
          </w:rPr>
          <w:t>107</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2" w:history="1">
        <w:r w:rsidR="00387664" w:rsidRPr="009631A7">
          <w:rPr>
            <w:rStyle w:val="Hyperlink"/>
            <w:noProof/>
          </w:rPr>
          <w:t>Figure 44: Update Dataset Description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_Toc437963852 \h </w:instrText>
        </w:r>
        <w:r w:rsidR="00387664" w:rsidRPr="009631A7">
          <w:rPr>
            <w:noProof/>
            <w:webHidden/>
          </w:rPr>
        </w:r>
        <w:r w:rsidR="00387664" w:rsidRPr="009631A7">
          <w:rPr>
            <w:noProof/>
            <w:webHidden/>
          </w:rPr>
          <w:fldChar w:fldCharType="separate"/>
        </w:r>
        <w:r w:rsidR="00387664" w:rsidRPr="009631A7">
          <w:rPr>
            <w:noProof/>
            <w:webHidden/>
          </w:rPr>
          <w:t>107</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3" w:history="1">
        <w:r w:rsidR="00387664" w:rsidRPr="009631A7">
          <w:rPr>
            <w:rStyle w:val="Hyperlink"/>
            <w:noProof/>
          </w:rPr>
          <w:t>Figure 45: Directory Search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_Toc437963853 \h </w:instrText>
        </w:r>
        <w:r w:rsidR="00387664" w:rsidRPr="009631A7">
          <w:rPr>
            <w:noProof/>
            <w:webHidden/>
          </w:rPr>
        </w:r>
        <w:r w:rsidR="00387664" w:rsidRPr="009631A7">
          <w:rPr>
            <w:noProof/>
            <w:webHidden/>
          </w:rPr>
          <w:fldChar w:fldCharType="separate"/>
        </w:r>
        <w:r w:rsidR="00387664" w:rsidRPr="009631A7">
          <w:rPr>
            <w:noProof/>
            <w:webHidden/>
          </w:rPr>
          <w:t>108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4" w:history="1">
        <w:r w:rsidR="00387664" w:rsidRPr="009631A7">
          <w:rPr>
            <w:rStyle w:val="Hyperlink"/>
            <w:noProof/>
          </w:rPr>
          <w:t>Figure 46: Directory Search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_Toc437963854 \h </w:instrText>
        </w:r>
        <w:r w:rsidR="00387664" w:rsidRPr="009631A7">
          <w:rPr>
            <w:noProof/>
            <w:webHidden/>
          </w:rPr>
        </w:r>
        <w:r w:rsidR="00387664" w:rsidRPr="009631A7">
          <w:rPr>
            <w:noProof/>
            <w:webHidden/>
          </w:rPr>
          <w:fldChar w:fldCharType="separate"/>
        </w:r>
        <w:r w:rsidR="00387664" w:rsidRPr="009631A7">
          <w:rPr>
            <w:noProof/>
            <w:webHidden/>
          </w:rPr>
          <w:t>109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5" w:history="1">
        <w:r w:rsidR="00387664" w:rsidRPr="009631A7">
          <w:rPr>
            <w:rStyle w:val="Hyperlink"/>
            <w:noProof/>
          </w:rPr>
          <w:t>Figure 47: Directory Search Result Complete Information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_Toc437963855 \h </w:instrText>
        </w:r>
        <w:r w:rsidR="00387664" w:rsidRPr="009631A7">
          <w:rPr>
            <w:noProof/>
            <w:webHidden/>
          </w:rPr>
        </w:r>
        <w:r w:rsidR="00387664" w:rsidRPr="009631A7">
          <w:rPr>
            <w:noProof/>
            <w:webHidden/>
          </w:rPr>
          <w:fldChar w:fldCharType="separate"/>
        </w:r>
        <w:r w:rsidR="00387664" w:rsidRPr="009631A7">
          <w:rPr>
            <w:noProof/>
            <w:webHidden/>
          </w:rPr>
          <w:t>109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6" w:history="1">
        <w:r w:rsidR="00387664" w:rsidRPr="009631A7">
          <w:rPr>
            <w:rStyle w:val="Hyperlink"/>
            <w:noProof/>
          </w:rPr>
          <w:t>Figure 48: Occurrences Search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_Toc437963856 \h </w:instrText>
        </w:r>
        <w:r w:rsidR="00387664" w:rsidRPr="009631A7">
          <w:rPr>
            <w:noProof/>
            <w:webHidden/>
          </w:rPr>
        </w:r>
        <w:r w:rsidR="00387664" w:rsidRPr="009631A7">
          <w:rPr>
            <w:noProof/>
            <w:webHidden/>
          </w:rPr>
          <w:fldChar w:fldCharType="separate"/>
        </w:r>
        <w:r w:rsidR="00387664" w:rsidRPr="009631A7">
          <w:rPr>
            <w:noProof/>
            <w:webHidden/>
          </w:rPr>
          <w:t>110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7" w:history="1">
        <w:r w:rsidR="00387664" w:rsidRPr="009631A7">
          <w:rPr>
            <w:rStyle w:val="Hyperlink"/>
            <w:noProof/>
          </w:rPr>
          <w:t>Figure 49: Occurrence Search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_Toc437963857 \h </w:instrText>
        </w:r>
        <w:r w:rsidR="00387664" w:rsidRPr="009631A7">
          <w:rPr>
            <w:noProof/>
            <w:webHidden/>
          </w:rPr>
        </w:r>
        <w:r w:rsidR="00387664" w:rsidRPr="009631A7">
          <w:rPr>
            <w:noProof/>
            <w:webHidden/>
          </w:rPr>
          <w:fldChar w:fldCharType="separate"/>
        </w:r>
        <w:r w:rsidR="00387664" w:rsidRPr="009631A7">
          <w:rPr>
            <w:noProof/>
            <w:webHidden/>
          </w:rPr>
          <w:t>110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8" w:history="1">
        <w:r w:rsidR="00387664" w:rsidRPr="009631A7">
          <w:rPr>
            <w:rStyle w:val="Hyperlink"/>
            <w:noProof/>
          </w:rPr>
          <w:t>Figure 50: Occurrence Result Complete Information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_Toc437963858 \h </w:instrText>
        </w:r>
        <w:r w:rsidR="00387664" w:rsidRPr="009631A7">
          <w:rPr>
            <w:noProof/>
            <w:webHidden/>
          </w:rPr>
        </w:r>
        <w:r w:rsidR="00387664" w:rsidRPr="009631A7">
          <w:rPr>
            <w:noProof/>
            <w:webHidden/>
          </w:rPr>
          <w:fldChar w:fldCharType="separate"/>
        </w:r>
        <w:r w:rsidR="00387664" w:rsidRPr="009631A7">
          <w:rPr>
            <w:noProof/>
            <w:webHidden/>
          </w:rPr>
          <w:t>110</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59" w:history="1">
        <w:r w:rsidR="00387664" w:rsidRPr="009631A7">
          <w:rPr>
            <w:rStyle w:val="Hyperlink"/>
            <w:noProof/>
          </w:rPr>
          <w:t>Figure 51: Identification Search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_Toc437963859 \h </w:instrText>
        </w:r>
        <w:r w:rsidR="00387664" w:rsidRPr="009631A7">
          <w:rPr>
            <w:noProof/>
            <w:webHidden/>
          </w:rPr>
        </w:r>
        <w:r w:rsidR="00387664" w:rsidRPr="009631A7">
          <w:rPr>
            <w:noProof/>
            <w:webHidden/>
          </w:rPr>
          <w:fldChar w:fldCharType="separate"/>
        </w:r>
        <w:r w:rsidR="00387664" w:rsidRPr="009631A7">
          <w:rPr>
            <w:noProof/>
            <w:webHidden/>
          </w:rPr>
          <w:t>111</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0" w:history="1">
        <w:r w:rsidR="00387664" w:rsidRPr="009631A7">
          <w:rPr>
            <w:rStyle w:val="Hyperlink"/>
            <w:noProof/>
          </w:rPr>
          <w:t>Figure 52: Micro CT Scanning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_Toc437963860 \h </w:instrText>
        </w:r>
        <w:r w:rsidR="00387664" w:rsidRPr="009631A7">
          <w:rPr>
            <w:noProof/>
            <w:webHidden/>
          </w:rPr>
        </w:r>
        <w:r w:rsidR="00387664" w:rsidRPr="009631A7">
          <w:rPr>
            <w:noProof/>
            <w:webHidden/>
          </w:rPr>
          <w:fldChar w:fldCharType="separate"/>
        </w:r>
        <w:r w:rsidR="00387664" w:rsidRPr="009631A7">
          <w:rPr>
            <w:noProof/>
            <w:webHidden/>
          </w:rPr>
          <w:t>112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1" w:history="1">
        <w:r w:rsidR="00387664" w:rsidRPr="009631A7">
          <w:rPr>
            <w:rStyle w:val="Hyperlink"/>
            <w:noProof/>
          </w:rPr>
          <w:t>Figure 53: Taxonomic Information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_Toc437963861 \h </w:instrText>
        </w:r>
        <w:r w:rsidR="00387664" w:rsidRPr="009631A7">
          <w:rPr>
            <w:noProof/>
            <w:webHidden/>
          </w:rPr>
        </w:r>
        <w:r w:rsidR="00387664" w:rsidRPr="009631A7">
          <w:rPr>
            <w:noProof/>
            <w:webHidden/>
          </w:rPr>
          <w:fldChar w:fldCharType="separate"/>
        </w:r>
        <w:r w:rsidR="00387664" w:rsidRPr="009631A7">
          <w:rPr>
            <w:noProof/>
            <w:webHidden/>
          </w:rPr>
          <w:t>113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2" w:history="1">
        <w:r w:rsidR="00387664" w:rsidRPr="009631A7">
          <w:rPr>
            <w:rStyle w:val="Hyperlink"/>
            <w:noProof/>
          </w:rPr>
          <w:t>Figure 54: Browsing the Semantic Graph Result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_Toc437963862 \h </w:instrText>
        </w:r>
        <w:r w:rsidR="00387664" w:rsidRPr="009631A7">
          <w:rPr>
            <w:noProof/>
            <w:webHidden/>
          </w:rPr>
        </w:r>
        <w:r w:rsidR="00387664" w:rsidRPr="009631A7">
          <w:rPr>
            <w:noProof/>
            <w:webHidden/>
          </w:rPr>
          <w:fldChar w:fldCharType="separate"/>
        </w:r>
        <w:r w:rsidR="00387664" w:rsidRPr="009631A7">
          <w:rPr>
            <w:noProof/>
            <w:webHidden/>
          </w:rPr>
          <w:t>114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3" w:history="1">
        <w:r w:rsidR="00387664" w:rsidRPr="009631A7">
          <w:rPr>
            <w:rStyle w:val="Hyperlink"/>
            <w:noProof/>
          </w:rPr>
          <w:t>Figure 55: Browse the Semantic Graph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_Toc437963863 \h </w:instrText>
        </w:r>
        <w:r w:rsidR="00387664" w:rsidRPr="009631A7">
          <w:rPr>
            <w:noProof/>
            <w:webHidden/>
          </w:rPr>
        </w:r>
        <w:r w:rsidR="00387664" w:rsidRPr="009631A7">
          <w:rPr>
            <w:noProof/>
            <w:webHidden/>
          </w:rPr>
          <w:fldChar w:fldCharType="separate"/>
        </w:r>
        <w:r w:rsidR="00387664" w:rsidRPr="009631A7">
          <w:rPr>
            <w:noProof/>
            <w:webHidden/>
          </w:rPr>
          <w:t>114</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4" w:history="1">
        <w:r w:rsidR="00387664" w:rsidRPr="009631A7">
          <w:rPr>
            <w:rStyle w:val="Hyperlink"/>
            <w:noProof/>
          </w:rPr>
          <w:t>Figure 56: Fundamental Querying Interface in the Portal</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_Toc437963864 \h </w:instrText>
        </w:r>
        <w:r w:rsidR="00387664" w:rsidRPr="009631A7">
          <w:rPr>
            <w:noProof/>
            <w:webHidden/>
          </w:rPr>
        </w:r>
        <w:r w:rsidR="00387664" w:rsidRPr="009631A7">
          <w:rPr>
            <w:noProof/>
            <w:webHidden/>
          </w:rPr>
          <w:fldChar w:fldCharType="separate"/>
        </w:r>
        <w:r w:rsidR="00387664" w:rsidRPr="009631A7">
          <w:rPr>
            <w:noProof/>
            <w:webHidden/>
          </w:rPr>
          <w:t>115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5" w:history="1">
        <w:r w:rsidR="00387664" w:rsidRPr="009631A7">
          <w:rPr>
            <w:rStyle w:val="Hyperlink"/>
            <w:noProof/>
          </w:rPr>
          <w:t>Figure 57: Textual Description Example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_Toc437963865 \h </w:instrText>
        </w:r>
        <w:r w:rsidR="00387664" w:rsidRPr="009631A7">
          <w:rPr>
            <w:noProof/>
            <w:webHidden/>
          </w:rPr>
        </w:r>
        <w:r w:rsidR="00387664" w:rsidRPr="009631A7">
          <w:rPr>
            <w:noProof/>
            <w:webHidden/>
          </w:rPr>
          <w:fldChar w:fldCharType="separate"/>
        </w:r>
        <w:r w:rsidR="00387664" w:rsidRPr="009631A7">
          <w:rPr>
            <w:noProof/>
            <w:webHidden/>
          </w:rPr>
          <w:t>115</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6" w:history="1">
        <w:r w:rsidR="00387664" w:rsidRPr="009631A7">
          <w:rPr>
            <w:rStyle w:val="Hyperlink"/>
            <w:noProof/>
          </w:rPr>
          <w:t>Figure 58: SPARQL endpoint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_Toc437963866 \h </w:instrText>
        </w:r>
        <w:r w:rsidR="00387664" w:rsidRPr="009631A7">
          <w:rPr>
            <w:noProof/>
            <w:webHidden/>
          </w:rPr>
        </w:r>
        <w:r w:rsidR="00387664" w:rsidRPr="009631A7">
          <w:rPr>
            <w:noProof/>
            <w:webHidden/>
          </w:rPr>
          <w:fldChar w:fldCharType="separate"/>
        </w:r>
        <w:r w:rsidR="00387664" w:rsidRPr="009631A7">
          <w:rPr>
            <w:noProof/>
            <w:webHidden/>
          </w:rPr>
          <w:t>116</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7" w:history="1">
        <w:r w:rsidR="00387664" w:rsidRPr="009631A7">
          <w:rPr>
            <w:rStyle w:val="Hyperlink"/>
            <w:noProof/>
          </w:rPr>
          <w:t>Figure 59: Biovel’s DRW – refinement selection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_Toc437963867 \h </w:instrText>
        </w:r>
        <w:r w:rsidR="00387664" w:rsidRPr="009631A7">
          <w:rPr>
            <w:noProof/>
            <w:webHidden/>
          </w:rPr>
        </w:r>
        <w:r w:rsidR="00387664" w:rsidRPr="009631A7">
          <w:rPr>
            <w:noProof/>
            <w:webHidden/>
          </w:rPr>
          <w:fldChar w:fldCharType="separate"/>
        </w:r>
        <w:r w:rsidR="00387664" w:rsidRPr="009631A7">
          <w:rPr>
            <w:noProof/>
            <w:webHidden/>
          </w:rPr>
          <w:t>118</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8" w:history="1">
        <w:r w:rsidR="00387664" w:rsidRPr="009631A7">
          <w:rPr>
            <w:rStyle w:val="Hyperlink"/>
            <w:noProof/>
          </w:rPr>
          <w:t>Figure 60: System Configuration Form</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_Toc437963868 \h </w:instrText>
        </w:r>
        <w:r w:rsidR="00387664" w:rsidRPr="009631A7">
          <w:rPr>
            <w:noProof/>
            <w:webHidden/>
          </w:rPr>
        </w:r>
        <w:r w:rsidR="00387664" w:rsidRPr="009631A7">
          <w:rPr>
            <w:noProof/>
            <w:webHidden/>
          </w:rPr>
          <w:fldChar w:fldCharType="separate"/>
        </w:r>
        <w:r w:rsidR="00387664" w:rsidRPr="009631A7">
          <w:rPr>
            <w:noProof/>
            <w:webHidden/>
          </w:rPr>
          <w:t>119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69" w:history="1">
        <w:r w:rsidR="00387664" w:rsidRPr="009631A7">
          <w:rPr>
            <w:rStyle w:val="Hyperlink"/>
            <w:noProof/>
          </w:rPr>
          <w:t>Figure 61: Recovery Actions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_Toc437963869 \h </w:instrText>
        </w:r>
        <w:r w:rsidR="00387664" w:rsidRPr="009631A7">
          <w:rPr>
            <w:noProof/>
            <w:webHidden/>
          </w:rPr>
        </w:r>
        <w:r w:rsidR="00387664" w:rsidRPr="009631A7">
          <w:rPr>
            <w:noProof/>
            <w:webHidden/>
          </w:rPr>
          <w:fldChar w:fldCharType="separate"/>
        </w:r>
        <w:r w:rsidR="00387664" w:rsidRPr="009631A7">
          <w:rPr>
            <w:noProof/>
            <w:webHidden/>
          </w:rPr>
          <w:t>119</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0" w:history="1">
        <w:r w:rsidR="00387664" w:rsidRPr="009631A7">
          <w:rPr>
            <w:rStyle w:val="Hyperlink"/>
            <w:noProof/>
          </w:rPr>
          <w:t>Figure 62: Biodiversity Datasets Linking</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_Toc437963870 \h </w:instrText>
        </w:r>
        <w:r w:rsidR="00387664" w:rsidRPr="009631A7">
          <w:rPr>
            <w:noProof/>
            <w:webHidden/>
          </w:rPr>
        </w:r>
        <w:r w:rsidR="00387664" w:rsidRPr="009631A7">
          <w:rPr>
            <w:noProof/>
            <w:webHidden/>
          </w:rPr>
          <w:fldChar w:fldCharType="separate"/>
        </w:r>
        <w:r w:rsidR="00387664" w:rsidRPr="009631A7">
          <w:rPr>
            <w:noProof/>
            <w:webHidden/>
          </w:rPr>
          <w:t>121</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1" w:history="1">
        <w:r w:rsidR="00387664" w:rsidRPr="009631A7">
          <w:rPr>
            <w:rStyle w:val="Hyperlink"/>
            <w:noProof/>
          </w:rPr>
          <w:t>Figure 63: Selection of Occurrences of Species in the Mediterranean Sea</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_Toc437963871 \h </w:instrText>
        </w:r>
        <w:r w:rsidR="00387664" w:rsidRPr="009631A7">
          <w:rPr>
            <w:noProof/>
            <w:webHidden/>
          </w:rPr>
        </w:r>
        <w:r w:rsidR="00387664" w:rsidRPr="009631A7">
          <w:rPr>
            <w:noProof/>
            <w:webHidden/>
          </w:rPr>
          <w:fldChar w:fldCharType="separate"/>
        </w:r>
        <w:r w:rsidR="00387664" w:rsidRPr="009631A7">
          <w:rPr>
            <w:noProof/>
            <w:webHidden/>
          </w:rPr>
          <w:t>122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2" w:history="1">
        <w:r w:rsidR="00387664" w:rsidRPr="009631A7">
          <w:rPr>
            <w:rStyle w:val="Hyperlink"/>
            <w:noProof/>
          </w:rPr>
          <w:t>Figure 64: Occurrences in the Mediterranean Sea Search Results</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_Toc437963872 \h </w:instrText>
        </w:r>
        <w:r w:rsidR="00387664" w:rsidRPr="009631A7">
          <w:rPr>
            <w:noProof/>
            <w:webHidden/>
          </w:rPr>
        </w:r>
        <w:r w:rsidR="00387664" w:rsidRPr="009631A7">
          <w:rPr>
            <w:noProof/>
            <w:webHidden/>
          </w:rPr>
          <w:fldChar w:fldCharType="separate"/>
        </w:r>
        <w:r w:rsidR="00387664" w:rsidRPr="009631A7">
          <w:rPr>
            <w:noProof/>
            <w:webHidden/>
          </w:rPr>
          <w:t>122</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3" w:history="1">
        <w:r w:rsidR="00387664" w:rsidRPr="009631A7">
          <w:rPr>
            <w:rStyle w:val="Hyperlink"/>
            <w:noProof/>
          </w:rPr>
          <w:t>Figure 65: Occurrence’s Complete Information List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_Toc437963873 \h </w:instrText>
        </w:r>
        <w:r w:rsidR="00387664" w:rsidRPr="009631A7">
          <w:rPr>
            <w:noProof/>
            <w:webHidden/>
          </w:rPr>
        </w:r>
        <w:r w:rsidR="00387664" w:rsidRPr="009631A7">
          <w:rPr>
            <w:noProof/>
            <w:webHidden/>
          </w:rPr>
          <w:fldChar w:fldCharType="separate"/>
        </w:r>
        <w:r w:rsidR="00387664" w:rsidRPr="009631A7">
          <w:rPr>
            <w:noProof/>
            <w:webHidden/>
          </w:rPr>
          <w:t>123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4" w:history="1">
        <w:r w:rsidR="00387664" w:rsidRPr="009631A7">
          <w:rPr>
            <w:rStyle w:val="Hyperlink"/>
            <w:noProof/>
          </w:rPr>
          <w:t xml:space="preserve">Figure 66: </w:t>
        </w:r>
        <w:r w:rsidR="00387664" w:rsidRPr="009631A7">
          <w:rPr>
            <w:rStyle w:val="Hyperlink"/>
            <w:noProof/>
            <w:lang w:val="en-US"/>
          </w:rPr>
          <w:t>Polycirrus_aurantiacus_1981_15 browsing page</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_Toc437963874 \h </w:instrText>
        </w:r>
        <w:r w:rsidR="00387664" w:rsidRPr="009631A7">
          <w:rPr>
            <w:noProof/>
            <w:webHidden/>
          </w:rPr>
        </w:r>
        <w:r w:rsidR="00387664" w:rsidRPr="009631A7">
          <w:rPr>
            <w:noProof/>
            <w:webHidden/>
          </w:rPr>
          <w:fldChar w:fldCharType="separate"/>
        </w:r>
        <w:r w:rsidR="00387664" w:rsidRPr="009631A7">
          <w:rPr>
            <w:noProof/>
            <w:webHidden/>
          </w:rPr>
          <w:t>123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5" w:history="1">
        <w:r w:rsidR="00387664" w:rsidRPr="009631A7">
          <w:rPr>
            <w:rStyle w:val="Hyperlink"/>
            <w:noProof/>
          </w:rPr>
          <w:t xml:space="preserve">Figure 67:  Transformation of </w:t>
        </w:r>
        <w:r w:rsidR="00387664" w:rsidRPr="009631A7">
          <w:rPr>
            <w:rStyle w:val="Hyperlink"/>
            <w:noProof/>
            <w:lang w:val="en-US"/>
          </w:rPr>
          <w:t>Polycirrus_aurantiacus_1981_15 event</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_Toc437963875 \h </w:instrText>
        </w:r>
        <w:r w:rsidR="00387664" w:rsidRPr="009631A7">
          <w:rPr>
            <w:noProof/>
            <w:webHidden/>
          </w:rPr>
        </w:r>
        <w:r w:rsidR="00387664" w:rsidRPr="009631A7">
          <w:rPr>
            <w:noProof/>
            <w:webHidden/>
          </w:rPr>
          <w:fldChar w:fldCharType="separate"/>
        </w:r>
        <w:r w:rsidR="00387664" w:rsidRPr="009631A7">
          <w:rPr>
            <w:noProof/>
            <w:webHidden/>
          </w:rPr>
          <w:t>123</w:t>
        </w:r>
        <w:r w:rsidR="00387664" w:rsidRPr="009631A7">
          <w:rPr>
            <w:noProof/>
            <w:webHidden/>
          </w:rPr>
          <w:fldChar w:fldCharType="end"/>
        </w:r>
      </w:hyperlink>
    </w:p>
    <w:p w:rsidR="00387664" w:rsidRPr="009631A7" w:rsidRDefault="0043177B">
      <w:pPr>
        <w:pStyle w:val="TableofFigures"/>
        <w:tabs>
          <w:tab w:val="right" w:leader="dot" w:pos="8296"/>
        </w:tabs>
        <w:rPr>
          <w:rFonts w:eastAsiaTheme="minorEastAsia"/>
          <w:noProof/>
          <w:lang w:val="el-GR" w:eastAsia="el-GR" w:bidi="ar-SA"/>
        </w:rPr>
      </w:pPr>
      <w:hyperlink w:anchor="_Toc437963876" w:history="1">
        <w:r w:rsidR="00387664" w:rsidRPr="009631A7">
          <w:rPr>
            <w:rStyle w:val="Hyperlink"/>
            <w:noProof/>
          </w:rPr>
          <w:t xml:space="preserve">Figure 68: Scanning of </w:t>
        </w:r>
        <w:r w:rsidR="00387664" w:rsidRPr="009631A7">
          <w:rPr>
            <w:rStyle w:val="Hyperlink"/>
            <w:noProof/>
            <w:lang w:val="en-US"/>
          </w:rPr>
          <w:t>Polycirrus_aurantiacus_1981_15’s specimen</w:t>
        </w:r>
        <w:r w:rsidR="00387664" w:rsidRPr="009631A7">
          <w:rPr>
            <w:noProof/>
            <w:webHidden/>
          </w:rPr>
          <w:tab/>
        </w:r>
        <w:r w:rsidR="00387664" w:rsidRPr="009631A7">
          <w:rPr>
            <w:noProof/>
            <w:webHidden/>
          </w:rPr>
          <w:fldChar w:fldCharType="begin"/>
        </w:r>
        <w:r w:rsidR="00387664" w:rsidRPr="009631A7">
          <w:rPr>
            <w:noProof/>
            <w:webHidden/>
          </w:rPr>
          <w:instrText xml:space="preserve"> PAGEREF _Toc437963876 \h </w:instrText>
        </w:r>
        <w:r w:rsidR="00387664" w:rsidRPr="009631A7">
          <w:rPr>
            <w:noProof/>
            <w:webHidden/>
          </w:rPr>
        </w:r>
        <w:r w:rsidR="00387664" w:rsidRPr="009631A7">
          <w:rPr>
            <w:noProof/>
            <w:webHidden/>
          </w:rPr>
          <w:fldChar w:fldCharType="separate"/>
        </w:r>
        <w:r w:rsidR="00387664" w:rsidRPr="009631A7">
          <w:rPr>
            <w:noProof/>
            <w:webHidden/>
          </w:rPr>
          <w:t>124</w:t>
        </w:r>
        <w:r w:rsidR="00387664" w:rsidRPr="009631A7">
          <w:rPr>
            <w:noProof/>
            <w:webHidden/>
          </w:rPr>
          <w:fldChar w:fldCharType="end"/>
        </w:r>
      </w:hyperlink>
    </w:p>
    <w:p w:rsidR="006915FB" w:rsidRPr="009631A7" w:rsidRDefault="006915FB" w:rsidP="006915FB">
      <w:pPr>
        <w:rPr>
          <w:lang w:val="en-US"/>
        </w:rPr>
      </w:pPr>
      <w:r w:rsidRPr="009631A7">
        <w:rPr>
          <w:lang w:val="en-US"/>
        </w:rPr>
        <w:fldChar w:fldCharType="end"/>
      </w: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ins w:id="3" w:author="Nikolaos Minadakis" w:date="2015-02-05T17:22:00Z"/>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p>
    <w:p w:rsidR="006915FB" w:rsidRPr="009631A7" w:rsidRDefault="006915FB" w:rsidP="006915FB">
      <w:pPr>
        <w:rPr>
          <w:lang w:val="en-US"/>
        </w:rPr>
      </w:pPr>
      <w:r w:rsidRPr="009631A7">
        <w:rPr>
          <w:lang w:val="en-US"/>
        </w:rPr>
        <w:br w:type="page"/>
      </w:r>
    </w:p>
    <w:p w:rsidR="006915FB" w:rsidRPr="009631A7" w:rsidRDefault="006915FB" w:rsidP="006915FB">
      <w:pPr>
        <w:pStyle w:val="Heading1"/>
        <w:numPr>
          <w:ilvl w:val="0"/>
          <w:numId w:val="0"/>
        </w:numPr>
        <w:rPr>
          <w:rFonts w:asciiTheme="minorHAnsi" w:eastAsia="Times New Roman" w:hAnsiTheme="minorHAnsi"/>
          <w:lang w:val="en-US"/>
        </w:rPr>
      </w:pPr>
      <w:bookmarkStart w:id="4" w:name="_Toc437963761"/>
      <w:r w:rsidRPr="009631A7">
        <w:rPr>
          <w:rFonts w:asciiTheme="minorHAnsi" w:eastAsia="Times New Roman" w:hAnsiTheme="minorHAnsi"/>
          <w:lang w:val="en-US"/>
        </w:rPr>
        <w:lastRenderedPageBreak/>
        <w:t>Executive Summary</w:t>
      </w:r>
      <w:bookmarkEnd w:id="4"/>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t xml:space="preserve">This document is the report of the first version of the </w:t>
      </w:r>
      <w:r w:rsidRPr="009631A7">
        <w:rPr>
          <w:b/>
          <w:i/>
          <w:lang w:val="en-US"/>
        </w:rPr>
        <w:t>Deliverable 2.4: Data Services</w:t>
      </w:r>
      <w:r w:rsidRPr="009631A7">
        <w:rPr>
          <w:lang w:val="en-US"/>
        </w:rPr>
        <w:t xml:space="preserve">  that is a part of the project “Construction and Operation of the National LifeWatch Research Infrastructure”. Its  purpose is to describe the whole process from the collection of the requirements to the development of the Web Services that are used to implement the Data Services of the Life</w:t>
      </w:r>
      <w:r w:rsidR="005C1094" w:rsidRPr="009631A7">
        <w:rPr>
          <w:lang w:val="en-US"/>
        </w:rPr>
        <w:t>W</w:t>
      </w:r>
      <w:r w:rsidRPr="009631A7">
        <w:rPr>
          <w:lang w:val="en-US"/>
        </w:rPr>
        <w:t xml:space="preserve">atch Greece Infrastructure. </w:t>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t xml:space="preserve">The first part of the report describes the collection of the functional requirements, the collection of the datasets and the competency queries from the community and the data analysis that took place. The result of the data analysis was the identification of the main metadata categories that the expected metadata can be classified to and the creation of a metadata catalogue that contains in details the metadata that is expected for each category. </w:t>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t>The next step was the selection and extension of the semantic models that will be used as the centralized schemata of the infrastructure. This task was followed by the creation of a number of metadata templates and the mappings between some of the expected metadata schemata and the semantic models. The last outcome of the data analysis was the identification of the fundamental categories that cover the specific domain.</w:t>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t>The second part of the report describes the main components of the Architecture of the infrastructure as it was designed to fulfill the functional requirements</w:t>
      </w:r>
      <w:r w:rsidR="00276C30" w:rsidRPr="009631A7">
        <w:rPr>
          <w:lang w:val="en-US"/>
        </w:rPr>
        <w:t xml:space="preserve"> and the developed services</w:t>
      </w:r>
      <w:r w:rsidRPr="009631A7">
        <w:rPr>
          <w:lang w:val="en-US"/>
        </w:rPr>
        <w:t xml:space="preserve">. </w:t>
      </w:r>
      <w:r w:rsidR="005C1094" w:rsidRPr="009631A7">
        <w:rPr>
          <w:lang w:val="en-US"/>
        </w:rPr>
        <w:t>Specifically a</w:t>
      </w:r>
      <w:r w:rsidRPr="009631A7">
        <w:rPr>
          <w:lang w:val="en-US"/>
        </w:rPr>
        <w:t xml:space="preserve"> Java API was developed to implement the functionalities of the components and a number of Web Services that use the API, and that are described into details, was created and deployed. Furthermore, the Quality </w:t>
      </w:r>
      <w:r w:rsidR="005C1094" w:rsidRPr="009631A7">
        <w:rPr>
          <w:lang w:val="en-US"/>
        </w:rPr>
        <w:t>Refinement</w:t>
      </w:r>
      <w:r w:rsidRPr="009631A7">
        <w:rPr>
          <w:lang w:val="en-US"/>
        </w:rPr>
        <w:t xml:space="preserve"> Service</w:t>
      </w:r>
      <w:r w:rsidR="005C1094" w:rsidRPr="009631A7">
        <w:rPr>
          <w:lang w:val="en-US"/>
        </w:rPr>
        <w:t xml:space="preserve">, the Morphological Characteristics Service and the Fundamental Queries Interface are described. </w:t>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r w:rsidRPr="009631A7">
        <w:rPr>
          <w:lang w:val="en-US"/>
        </w:rPr>
        <w:tab/>
        <w:t xml:space="preserve">The last part of the report </w:t>
      </w:r>
      <w:r w:rsidR="005C1094" w:rsidRPr="009631A7">
        <w:rPr>
          <w:lang w:val="en-US"/>
        </w:rPr>
        <w:t>describes the Data Services Web Application that has been integrated in the LW Greece’s Portal and</w:t>
      </w:r>
      <w:r w:rsidRPr="009631A7">
        <w:rPr>
          <w:lang w:val="en-US"/>
        </w:rPr>
        <w:t xml:space="preserve"> the </w:t>
      </w:r>
      <w:r w:rsidR="005C1094" w:rsidRPr="009631A7">
        <w:rPr>
          <w:lang w:val="en-US"/>
        </w:rPr>
        <w:t xml:space="preserve">usage and </w:t>
      </w:r>
      <w:r w:rsidRPr="009631A7">
        <w:rPr>
          <w:lang w:val="en-US"/>
        </w:rPr>
        <w:t>evaluation of the API and the Web Services that were developed</w:t>
      </w:r>
      <w:r w:rsidR="005C1094" w:rsidRPr="009631A7">
        <w:rPr>
          <w:lang w:val="en-US"/>
        </w:rPr>
        <w:t>.</w:t>
      </w: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jc w:val="both"/>
        <w:rPr>
          <w:lang w:val="en-US"/>
        </w:rPr>
      </w:pPr>
    </w:p>
    <w:p w:rsidR="006915FB" w:rsidRPr="009631A7" w:rsidRDefault="006915FB" w:rsidP="006915FB">
      <w:pPr>
        <w:rPr>
          <w:lang w:val="en-US"/>
        </w:rPr>
      </w:pPr>
      <w:r w:rsidRPr="009631A7">
        <w:rPr>
          <w:lang w:val="en-US"/>
        </w:rPr>
        <w:br w:type="page"/>
      </w:r>
    </w:p>
    <w:p w:rsidR="006915FB" w:rsidRPr="009631A7" w:rsidRDefault="006915FB" w:rsidP="006915FB">
      <w:pPr>
        <w:pStyle w:val="Heading1"/>
        <w:numPr>
          <w:ilvl w:val="0"/>
          <w:numId w:val="0"/>
        </w:numPr>
        <w:rPr>
          <w:rFonts w:asciiTheme="minorHAnsi" w:eastAsia="Times New Roman" w:hAnsiTheme="minorHAnsi"/>
          <w:lang w:val="en-US"/>
        </w:rPr>
      </w:pPr>
      <w:bookmarkStart w:id="5" w:name="_Toc437963762"/>
      <w:r w:rsidRPr="009631A7">
        <w:rPr>
          <w:rFonts w:asciiTheme="minorHAnsi" w:eastAsia="Times New Roman" w:hAnsiTheme="minorHAnsi"/>
          <w:lang w:val="en-US"/>
        </w:rPr>
        <w:lastRenderedPageBreak/>
        <w:t>Introduction</w:t>
      </w:r>
      <w:bookmarkEnd w:id="5"/>
    </w:p>
    <w:p w:rsidR="00CD64D3" w:rsidRPr="009631A7" w:rsidRDefault="006915FB" w:rsidP="006915FB">
      <w:pPr>
        <w:ind w:firstLine="360"/>
        <w:jc w:val="both"/>
        <w:rPr>
          <w:bCs/>
          <w:lang w:val="en-US"/>
        </w:rPr>
      </w:pPr>
      <w:r w:rsidRPr="009631A7">
        <w:rPr>
          <w:bCs/>
          <w:lang w:val="en-US"/>
        </w:rPr>
        <w:t xml:space="preserve">One of the main characteristics of biodiversity data is its cross-disciplinary character and the extremely broad range of data types, structures, and semantic concepts which encompasses. Even if we focus on the data of a specific area (i.e. Greece), they remain widely distributed and unconnected. For this purpose in the framework of LifeWatch Greece we designed and implemented a set of data services that aim to: i) support cataloguing and publishing all the relevant meta-data information  of the Greek biodiversity domain, ii) integrate data from heterogeneous sources by supporting the definitions of appropriate models, iii) efficiently discover biodiversity data of interest and enable the answering of complex queries that could not be answered from the individual sources. </w:t>
      </w:r>
    </w:p>
    <w:p w:rsidR="006915FB" w:rsidRPr="009631A7" w:rsidRDefault="006915FB" w:rsidP="006915FB">
      <w:pPr>
        <w:ind w:firstLine="360"/>
        <w:jc w:val="both"/>
        <w:rPr>
          <w:bCs/>
          <w:lang w:val="en-US"/>
        </w:rPr>
      </w:pPr>
      <w:r w:rsidRPr="009631A7">
        <w:rPr>
          <w:bCs/>
          <w:lang w:val="en-US"/>
        </w:rPr>
        <w:t>The aforementioned services allow the providers to express their metadata in a schema agnostic way;  the provider is able to submit metadata according to their local format (e.g. Darwin Core) and these are automatically transformed with respect to the underlying centralized schemata of the infrastructure for gaining the advantages that semantic models offer. Particular focus was given on the architecture and the contents of the infrastructure for being able to serve clients, even if some of its parts are temporarily inaccessible.</w:t>
      </w:r>
    </w:p>
    <w:p w:rsidR="006915FB" w:rsidRPr="009631A7" w:rsidRDefault="006915FB" w:rsidP="006915FB">
      <w:pPr>
        <w:ind w:firstLine="360"/>
        <w:jc w:val="both"/>
        <w:rPr>
          <w:lang w:val="en-US"/>
        </w:rPr>
      </w:pPr>
      <w:r w:rsidRPr="009631A7">
        <w:rPr>
          <w:lang w:val="en-US"/>
        </w:rPr>
        <w:t xml:space="preserve">This document is a report for the </w:t>
      </w:r>
      <w:r w:rsidRPr="009631A7">
        <w:rPr>
          <w:b/>
          <w:i/>
          <w:lang w:val="en-US"/>
        </w:rPr>
        <w:t>Deliverable 2.2 : Data Services</w:t>
      </w:r>
      <w:r w:rsidRPr="009631A7">
        <w:rPr>
          <w:lang w:val="en-US"/>
        </w:rPr>
        <w:t xml:space="preserve"> providing details for the design, development and evaluation of the Data Services.</w:t>
      </w:r>
    </w:p>
    <w:p w:rsidR="007E4E41" w:rsidRPr="009631A7" w:rsidRDefault="0043177B" w:rsidP="007E4E41">
      <w:pPr>
        <w:ind w:firstLine="360"/>
        <w:jc w:val="both"/>
        <w:rPr>
          <w:lang w:val="en-US"/>
        </w:rPr>
      </w:pPr>
      <w:hyperlink w:anchor="_Motivation" w:history="1">
        <w:r w:rsidR="007E4E41" w:rsidRPr="009631A7">
          <w:rPr>
            <w:rStyle w:val="Hyperlink"/>
            <w:lang w:val="en-US"/>
          </w:rPr>
          <w:t>Section 1</w:t>
        </w:r>
      </w:hyperlink>
      <w:r w:rsidR="007E4E41" w:rsidRPr="009631A7">
        <w:rPr>
          <w:lang w:val="en-US"/>
        </w:rPr>
        <w:t xml:space="preserve"> of this document describes the motivation and the main idea behind the LifeWatch Greece Data Services. </w:t>
      </w:r>
    </w:p>
    <w:p w:rsidR="006915FB" w:rsidRPr="009631A7" w:rsidRDefault="0043177B" w:rsidP="006915FB">
      <w:pPr>
        <w:ind w:firstLine="360"/>
        <w:jc w:val="both"/>
        <w:rPr>
          <w:lang w:val="en-US"/>
        </w:rPr>
      </w:pPr>
      <w:hyperlink w:anchor="_Functional_Requirements" w:history="1">
        <w:r w:rsidR="006915FB" w:rsidRPr="009631A7">
          <w:rPr>
            <w:rStyle w:val="Hyperlink"/>
            <w:lang w:val="en-US"/>
          </w:rPr>
          <w:t xml:space="preserve">Section </w:t>
        </w:r>
        <w:r w:rsidR="007E4E41" w:rsidRPr="009631A7">
          <w:rPr>
            <w:rStyle w:val="Hyperlink"/>
            <w:lang w:val="en-US"/>
          </w:rPr>
          <w:t>2</w:t>
        </w:r>
      </w:hyperlink>
      <w:r w:rsidR="007E4E41" w:rsidRPr="009631A7">
        <w:rPr>
          <w:lang w:val="en-US"/>
        </w:rPr>
        <w:t xml:space="preserve"> </w:t>
      </w:r>
      <w:r w:rsidR="006915FB" w:rsidRPr="009631A7">
        <w:rPr>
          <w:lang w:val="en-US"/>
        </w:rPr>
        <w:t xml:space="preserve">is about the collection of the functional requirements of the Data Services and the design of the data-flow workflow. </w:t>
      </w:r>
    </w:p>
    <w:p w:rsidR="006915FB" w:rsidRPr="009631A7" w:rsidRDefault="0043177B" w:rsidP="006915FB">
      <w:pPr>
        <w:ind w:firstLine="360"/>
        <w:jc w:val="both"/>
        <w:rPr>
          <w:lang w:val="en-US"/>
        </w:rPr>
      </w:pPr>
      <w:hyperlink w:anchor="_Data_Analysis_&amp;" w:history="1">
        <w:r w:rsidR="006915FB" w:rsidRPr="009631A7">
          <w:rPr>
            <w:rStyle w:val="Hyperlink"/>
            <w:lang w:val="en-US"/>
          </w:rPr>
          <w:t xml:space="preserve">Section </w:t>
        </w:r>
        <w:r w:rsidR="007E4E41" w:rsidRPr="009631A7">
          <w:rPr>
            <w:rStyle w:val="Hyperlink"/>
            <w:lang w:val="en-US"/>
          </w:rPr>
          <w:t>3</w:t>
        </w:r>
      </w:hyperlink>
      <w:r w:rsidR="006915FB" w:rsidRPr="009631A7">
        <w:rPr>
          <w:lang w:val="en-US"/>
        </w:rPr>
        <w:t xml:space="preserve"> describes in details the process of the data analysis and modelling. Specifically </w:t>
      </w:r>
      <w:hyperlink w:anchor="_Collection_&amp;_Analysis"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.1</w:t>
        </w:r>
      </w:hyperlink>
      <w:r w:rsidR="006915FB" w:rsidRPr="009631A7">
        <w:rPr>
          <w:lang w:val="en-US"/>
        </w:rPr>
        <w:t xml:space="preserve"> is about the collection of the datasets from the community, </w:t>
      </w:r>
      <w:hyperlink w:anchor="_Collection_&amp;_Analysis"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.2</w:t>
        </w:r>
      </w:hyperlink>
      <w:r w:rsidR="006915FB" w:rsidRPr="009631A7">
        <w:rPr>
          <w:lang w:val="en-US"/>
        </w:rPr>
        <w:t xml:space="preserve"> is about the collection of the competency queries, </w:t>
      </w:r>
      <w:hyperlink w:anchor="_Collection_of_Competency"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3</w:t>
        </w:r>
      </w:hyperlink>
      <w:r w:rsidR="006915FB" w:rsidRPr="009631A7">
        <w:rPr>
          <w:lang w:val="en-US"/>
        </w:rPr>
        <w:t xml:space="preserve"> presents the identified metadata categories that came out after the analysis of the datasets and </w:t>
      </w:r>
      <w:hyperlink w:anchor="_Creation_of_the"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.4</w:t>
        </w:r>
      </w:hyperlink>
      <w:r w:rsidR="006915FB" w:rsidRPr="009631A7">
        <w:rPr>
          <w:lang w:val="en-US"/>
        </w:rPr>
        <w:t xml:space="preserve"> is about the metadata catalogue. </w:t>
      </w:r>
      <w:hyperlink w:anchor="_Selection_of_Semantic"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.5</w:t>
        </w:r>
      </w:hyperlink>
      <w:r w:rsidR="006915FB" w:rsidRPr="009631A7">
        <w:rPr>
          <w:lang w:val="en-US"/>
        </w:rPr>
        <w:t xml:space="preserve"> describes the semantic  models that were selected and </w:t>
      </w:r>
      <w:hyperlink w:anchor="_Modelling_Examples" w:history="1">
        <w:r w:rsidR="006915FB" w:rsidRPr="009631A7">
          <w:rPr>
            <w:rStyle w:val="Hyperlink"/>
            <w:lang w:val="en-US"/>
          </w:rPr>
          <w:t>Section</w:t>
        </w:r>
        <w:r w:rsidR="007E4E41" w:rsidRPr="009631A7">
          <w:rPr>
            <w:rStyle w:val="Hyperlink"/>
            <w:lang w:val="en-US"/>
          </w:rPr>
          <w:t xml:space="preserve"> 3</w:t>
        </w:r>
        <w:r w:rsidR="006915FB" w:rsidRPr="009631A7">
          <w:rPr>
            <w:rStyle w:val="Hyperlink"/>
            <w:lang w:val="en-US"/>
          </w:rPr>
          <w:t>.6</w:t>
        </w:r>
      </w:hyperlink>
      <w:r w:rsidR="006915FB" w:rsidRPr="009631A7">
        <w:rPr>
          <w:lang w:val="en-US"/>
        </w:rPr>
        <w:t xml:space="preserve"> is about the mapping process, containing some mapping examples. </w:t>
      </w:r>
      <w:hyperlink w:anchor="_Creation_of_Metadata" w:history="1">
        <w:r w:rsidR="006915FB" w:rsidRPr="009631A7">
          <w:rPr>
            <w:rStyle w:val="Hyperlink"/>
            <w:lang w:val="en-US"/>
          </w:rPr>
          <w:t xml:space="preserve">Section </w:t>
        </w:r>
        <w:r w:rsidR="007E4E41" w:rsidRPr="009631A7">
          <w:rPr>
            <w:rStyle w:val="Hyperlink"/>
            <w:lang w:val="en-US"/>
          </w:rPr>
          <w:t>3</w:t>
        </w:r>
        <w:r w:rsidR="006915FB" w:rsidRPr="009631A7">
          <w:rPr>
            <w:rStyle w:val="Hyperlink"/>
            <w:lang w:val="en-US"/>
          </w:rPr>
          <w:t>.7</w:t>
        </w:r>
      </w:hyperlink>
      <w:r w:rsidR="006915FB" w:rsidRPr="009631A7">
        <w:rPr>
          <w:lang w:val="en-US"/>
        </w:rPr>
        <w:t xml:space="preserve"> refers to the metadata templates that were created and </w:t>
      </w:r>
      <w:hyperlink w:anchor="_Creation_of_Metadata" w:history="1">
        <w:r w:rsidR="006915FB" w:rsidRPr="009631A7">
          <w:rPr>
            <w:rStyle w:val="Hyperlink"/>
            <w:lang w:val="en-US"/>
          </w:rPr>
          <w:t xml:space="preserve">Sections </w:t>
        </w:r>
        <w:r w:rsidR="007E6C90" w:rsidRPr="009631A7">
          <w:rPr>
            <w:rStyle w:val="Hyperlink"/>
            <w:lang w:val="en-US"/>
          </w:rPr>
          <w:t>3</w:t>
        </w:r>
        <w:r w:rsidR="006915FB" w:rsidRPr="009631A7">
          <w:rPr>
            <w:rStyle w:val="Hyperlink"/>
            <w:lang w:val="en-US"/>
          </w:rPr>
          <w:t>.8</w:t>
        </w:r>
      </w:hyperlink>
      <w:r w:rsidR="006915FB" w:rsidRPr="009631A7">
        <w:rPr>
          <w:lang w:val="en-US"/>
        </w:rPr>
        <w:t xml:space="preserve"> and</w:t>
      </w:r>
      <w:hyperlink w:anchor="_Fundamental_Queries" w:history="1">
        <w:r w:rsidR="006915FB" w:rsidRPr="009631A7">
          <w:rPr>
            <w:rStyle w:val="Hyperlink"/>
            <w:lang w:val="en-US"/>
          </w:rPr>
          <w:t xml:space="preserve"> </w:t>
        </w:r>
        <w:r w:rsidR="007E6C90" w:rsidRPr="009631A7">
          <w:rPr>
            <w:rStyle w:val="Hyperlink"/>
            <w:lang w:val="en-US"/>
          </w:rPr>
          <w:t>3</w:t>
        </w:r>
        <w:r w:rsidR="006915FB" w:rsidRPr="009631A7">
          <w:rPr>
            <w:rStyle w:val="Hyperlink"/>
            <w:lang w:val="en-US"/>
          </w:rPr>
          <w:t>.9</w:t>
        </w:r>
      </w:hyperlink>
      <w:r w:rsidR="006915FB" w:rsidRPr="009631A7">
        <w:rPr>
          <w:lang w:val="en-US"/>
        </w:rPr>
        <w:t xml:space="preserve"> are about the fundamental categories/queries of the biodiversity domain.</w:t>
      </w:r>
    </w:p>
    <w:p w:rsidR="006915FB" w:rsidRPr="009631A7" w:rsidRDefault="006915FB" w:rsidP="007E6C90">
      <w:pPr>
        <w:ind w:firstLine="360"/>
        <w:jc w:val="both"/>
        <w:rPr>
          <w:color w:val="000000" w:themeColor="text1"/>
          <w:u w:val="single"/>
        </w:rPr>
      </w:pPr>
      <w:r w:rsidRPr="009631A7">
        <w:rPr>
          <w:lang w:val="en-US"/>
        </w:rPr>
        <w:t xml:space="preserve">The Architecture of the main components of the infrastructure is described in </w:t>
      </w:r>
      <w:hyperlink w:anchor="_Architecture" w:history="1">
        <w:r w:rsidRPr="009631A7">
          <w:rPr>
            <w:rStyle w:val="Hyperlink"/>
            <w:lang w:val="en-US"/>
          </w:rPr>
          <w:t xml:space="preserve">Section </w:t>
        </w:r>
        <w:r w:rsidR="007E6C90" w:rsidRPr="009631A7">
          <w:rPr>
            <w:rStyle w:val="Hyperlink"/>
            <w:lang w:val="en-US"/>
          </w:rPr>
          <w:t>4</w:t>
        </w:r>
      </w:hyperlink>
      <w:r w:rsidRPr="009631A7">
        <w:rPr>
          <w:lang w:val="en-US"/>
        </w:rPr>
        <w:t xml:space="preserve">. </w:t>
      </w:r>
      <w:hyperlink w:anchor="_Directory_Service" w:history="1">
        <w:r w:rsidRPr="009631A7">
          <w:rPr>
            <w:rStyle w:val="Hyperlink"/>
            <w:lang w:val="en-US"/>
          </w:rPr>
          <w:t xml:space="preserve">Section </w:t>
        </w:r>
        <w:r w:rsidR="007E6C90" w:rsidRPr="009631A7">
          <w:rPr>
            <w:rStyle w:val="Hyperlink"/>
            <w:lang w:val="en-US"/>
          </w:rPr>
          <w:t>4</w:t>
        </w:r>
        <w:r w:rsidRPr="009631A7">
          <w:rPr>
            <w:rStyle w:val="Hyperlink"/>
            <w:lang w:val="en-US"/>
          </w:rPr>
          <w:t>.1</w:t>
        </w:r>
      </w:hyperlink>
      <w:r w:rsidRPr="009631A7">
        <w:rPr>
          <w:lang w:val="en-US"/>
        </w:rPr>
        <w:t xml:space="preserve"> describes in details the Directory Service, </w:t>
      </w:r>
      <w:hyperlink w:anchor="_Metadata_Repository" w:history="1">
        <w:r w:rsidRPr="009631A7">
          <w:rPr>
            <w:rStyle w:val="Hyperlink"/>
            <w:lang w:val="en-US"/>
          </w:rPr>
          <w:t xml:space="preserve">Section </w:t>
        </w:r>
        <w:r w:rsidR="007E6C90" w:rsidRPr="009631A7">
          <w:rPr>
            <w:rStyle w:val="Hyperlink"/>
            <w:lang w:val="en-US"/>
          </w:rPr>
          <w:t>4</w:t>
        </w:r>
        <w:r w:rsidRPr="009631A7">
          <w:rPr>
            <w:rStyle w:val="Hyperlink"/>
            <w:lang w:val="en-US"/>
          </w:rPr>
          <w:t>.2</w:t>
        </w:r>
      </w:hyperlink>
      <w:r w:rsidRPr="009631A7">
        <w:rPr>
          <w:lang w:val="en-US"/>
        </w:rPr>
        <w:t xml:space="preserve"> is about the Metadata Repository, </w:t>
      </w:r>
      <w:hyperlink w:anchor="_Data_Storage" w:history="1">
        <w:r w:rsidRPr="009631A7">
          <w:rPr>
            <w:rStyle w:val="Hyperlink"/>
            <w:lang w:val="en-US"/>
          </w:rPr>
          <w:t xml:space="preserve">Section </w:t>
        </w:r>
        <w:r w:rsidR="007E6C90" w:rsidRPr="009631A7">
          <w:rPr>
            <w:rStyle w:val="Hyperlink"/>
            <w:lang w:val="en-US"/>
          </w:rPr>
          <w:t>4</w:t>
        </w:r>
        <w:r w:rsidRPr="009631A7">
          <w:rPr>
            <w:rStyle w:val="Hyperlink"/>
            <w:lang w:val="en-US"/>
          </w:rPr>
          <w:t>.3</w:t>
        </w:r>
      </w:hyperlink>
      <w:r w:rsidRPr="009631A7">
        <w:rPr>
          <w:lang w:val="en-US"/>
        </w:rPr>
        <w:t xml:space="preserve"> is about the</w:t>
      </w:r>
      <w:r w:rsidR="007E6C90" w:rsidRPr="009631A7">
        <w:rPr>
          <w:lang w:val="en-US"/>
        </w:rPr>
        <w:t xml:space="preserve"> Content</w:t>
      </w:r>
      <w:r w:rsidRPr="009631A7">
        <w:rPr>
          <w:lang w:val="en-US"/>
        </w:rPr>
        <w:t xml:space="preserve"> Storage and a brief description of the Mapping Tool is in </w:t>
      </w:r>
      <w:hyperlink w:anchor="_Mapping_Mechanism_Tool" w:history="1">
        <w:r w:rsidR="007E6C90" w:rsidRPr="009631A7">
          <w:rPr>
            <w:rStyle w:val="Hyperlink"/>
            <w:lang w:val="en-US"/>
          </w:rPr>
          <w:t>Section 4</w:t>
        </w:r>
        <w:r w:rsidRPr="009631A7">
          <w:rPr>
            <w:rStyle w:val="Hyperlink"/>
            <w:lang w:val="en-US"/>
          </w:rPr>
          <w:t>.4</w:t>
        </w:r>
      </w:hyperlink>
      <w:r w:rsidR="007E6C90" w:rsidRPr="009631A7">
        <w:rPr>
          <w:rStyle w:val="Hyperlink"/>
          <w:color w:val="000000" w:themeColor="text1"/>
          <w:u w:val="none"/>
          <w:lang w:val="en-US"/>
        </w:rPr>
        <w:t xml:space="preserve">. </w:t>
      </w:r>
      <w:hyperlink w:anchor="_Policies" w:history="1">
        <w:r w:rsidR="007E6C90" w:rsidRPr="009631A7">
          <w:rPr>
            <w:rStyle w:val="Hyperlink"/>
            <w:lang w:val="en-US"/>
          </w:rPr>
          <w:t>Section 4.5</w:t>
        </w:r>
      </w:hyperlink>
      <w:r w:rsidR="007E6C90" w:rsidRPr="009631A7">
        <w:rPr>
          <w:rStyle w:val="Hyperlink"/>
          <w:color w:val="000000" w:themeColor="text1"/>
          <w:u w:val="none"/>
          <w:lang w:val="en-US"/>
        </w:rPr>
        <w:t xml:space="preserve"> describes the policies that have been defined in the context of Lifewatch Greece data services. </w:t>
      </w:r>
    </w:p>
    <w:p w:rsidR="006915FB" w:rsidRPr="009631A7" w:rsidRDefault="0043177B" w:rsidP="006915FB">
      <w:pPr>
        <w:ind w:firstLine="360"/>
        <w:jc w:val="both"/>
        <w:rPr>
          <w:lang w:val="en-US"/>
        </w:rPr>
      </w:pPr>
      <w:hyperlink w:anchor="_Data_Services_API" w:history="1">
        <w:r w:rsidR="006915FB" w:rsidRPr="009631A7">
          <w:rPr>
            <w:rStyle w:val="Hyperlink"/>
            <w:lang w:val="en-US"/>
          </w:rPr>
          <w:t xml:space="preserve">Section </w:t>
        </w:r>
        <w:r w:rsidR="007E6C90" w:rsidRPr="009631A7">
          <w:rPr>
            <w:rStyle w:val="Hyperlink"/>
            <w:lang w:val="en-US"/>
          </w:rPr>
          <w:t>5</w:t>
        </w:r>
      </w:hyperlink>
      <w:r w:rsidR="006915FB" w:rsidRPr="009631A7">
        <w:rPr>
          <w:lang w:val="en-US"/>
        </w:rPr>
        <w:t xml:space="preserve"> is about the </w:t>
      </w:r>
      <w:r w:rsidR="007E6C90" w:rsidRPr="009631A7">
        <w:rPr>
          <w:lang w:val="en-US"/>
        </w:rPr>
        <w:t xml:space="preserve">back-end products that consist of the </w:t>
      </w:r>
      <w:r w:rsidR="006915FB" w:rsidRPr="009631A7">
        <w:rPr>
          <w:lang w:val="en-US"/>
        </w:rPr>
        <w:t xml:space="preserve">developed </w:t>
      </w:r>
      <w:r w:rsidR="007E6C90" w:rsidRPr="009631A7">
        <w:rPr>
          <w:lang w:val="en-US"/>
        </w:rPr>
        <w:t xml:space="preserve">Data Services </w:t>
      </w:r>
      <w:r w:rsidR="006915FB" w:rsidRPr="009631A7">
        <w:rPr>
          <w:lang w:val="en-US"/>
        </w:rPr>
        <w:t xml:space="preserve">API and Web Services. In </w:t>
      </w:r>
      <w:hyperlink w:anchor="_Data_Services_API_1" w:history="1">
        <w:r w:rsidR="006915FB" w:rsidRPr="009631A7">
          <w:rPr>
            <w:rStyle w:val="Hyperlink"/>
            <w:lang w:val="en-US"/>
          </w:rPr>
          <w:t xml:space="preserve">Section </w:t>
        </w:r>
        <w:r w:rsidR="007E6C90" w:rsidRPr="009631A7">
          <w:rPr>
            <w:rStyle w:val="Hyperlink"/>
            <w:lang w:val="en-US"/>
          </w:rPr>
          <w:t>5</w:t>
        </w:r>
        <w:r w:rsidR="006915FB" w:rsidRPr="009631A7">
          <w:rPr>
            <w:rStyle w:val="Hyperlink"/>
            <w:lang w:val="en-US"/>
          </w:rPr>
          <w:t>.1</w:t>
        </w:r>
      </w:hyperlink>
      <w:r w:rsidR="006915FB" w:rsidRPr="009631A7">
        <w:rPr>
          <w:lang w:val="en-US"/>
        </w:rPr>
        <w:t xml:space="preserve"> </w:t>
      </w:r>
      <w:r w:rsidR="007E6C90" w:rsidRPr="009631A7">
        <w:rPr>
          <w:lang w:val="en-US"/>
        </w:rPr>
        <w:t xml:space="preserve">the Data Services API is described, and </w:t>
      </w:r>
      <w:hyperlink w:anchor="_Web_Services" w:history="1">
        <w:r w:rsidR="007E6C90" w:rsidRPr="009631A7">
          <w:rPr>
            <w:rStyle w:val="Hyperlink"/>
            <w:lang w:val="en-US"/>
          </w:rPr>
          <w:t>Section 5.2</w:t>
        </w:r>
      </w:hyperlink>
      <w:r w:rsidR="007E6C90" w:rsidRPr="009631A7">
        <w:rPr>
          <w:lang w:val="en-US"/>
        </w:rPr>
        <w:t xml:space="preserve"> is dedicated on the detailed description of the SOAP Web Services.</w:t>
      </w:r>
    </w:p>
    <w:p w:rsidR="006915FB" w:rsidRPr="009631A7" w:rsidRDefault="00B84C29" w:rsidP="006915FB">
      <w:pPr>
        <w:ind w:firstLine="360"/>
        <w:jc w:val="both"/>
        <w:rPr>
          <w:lang w:val="en-US"/>
        </w:rPr>
      </w:pPr>
      <w:r w:rsidRPr="009631A7">
        <w:rPr>
          <w:lang w:val="en-US"/>
        </w:rPr>
        <w:lastRenderedPageBreak/>
        <w:t>The data quality services are described</w:t>
      </w:r>
      <w:r w:rsidR="006915FB" w:rsidRPr="009631A7">
        <w:rPr>
          <w:lang w:val="en-US"/>
        </w:rPr>
        <w:t xml:space="preserve"> in </w:t>
      </w:r>
      <w:hyperlink w:anchor="_Quality_Refinement_Services" w:history="1">
        <w:r w:rsidRPr="009631A7">
          <w:rPr>
            <w:rStyle w:val="Hyperlink"/>
            <w:lang w:val="en-US"/>
          </w:rPr>
          <w:t>Section 6</w:t>
        </w:r>
      </w:hyperlink>
      <w:r w:rsidR="006915FB" w:rsidRPr="009631A7">
        <w:rPr>
          <w:lang w:val="en-US"/>
        </w:rPr>
        <w:t xml:space="preserve">. </w:t>
      </w:r>
      <w:hyperlink w:anchor="_Testing_and_Evaluation" w:history="1">
        <w:r w:rsidR="006915FB" w:rsidRPr="009631A7">
          <w:rPr>
            <w:rStyle w:val="Hyperlink"/>
            <w:lang w:val="en-US"/>
          </w:rPr>
          <w:t xml:space="preserve">Section </w:t>
        </w:r>
        <w:r w:rsidRPr="009631A7">
          <w:rPr>
            <w:rStyle w:val="Hyperlink"/>
            <w:lang w:val="en-US"/>
          </w:rPr>
          <w:t>7</w:t>
        </w:r>
      </w:hyperlink>
      <w:r w:rsidR="006915FB" w:rsidRPr="009631A7">
        <w:rPr>
          <w:lang w:val="en-US"/>
        </w:rPr>
        <w:t xml:space="preserve"> is </w:t>
      </w:r>
      <w:r w:rsidRPr="009631A7">
        <w:rPr>
          <w:lang w:val="en-US"/>
        </w:rPr>
        <w:t xml:space="preserve">about the Morphological Characteristics Annotation service and </w:t>
      </w:r>
      <w:hyperlink w:anchor="_Fundamental_Querying_Interface" w:history="1">
        <w:r w:rsidRPr="009631A7">
          <w:rPr>
            <w:rStyle w:val="Hyperlink"/>
            <w:lang w:val="en-US"/>
          </w:rPr>
          <w:t>Section 8</w:t>
        </w:r>
      </w:hyperlink>
      <w:r w:rsidRPr="009631A7">
        <w:rPr>
          <w:lang w:val="en-US"/>
        </w:rPr>
        <w:t xml:space="preserve"> descibes the Fundamental Queries Interface. </w:t>
      </w:r>
    </w:p>
    <w:p w:rsidR="00B84C29" w:rsidRPr="009631A7" w:rsidRDefault="00B84C29" w:rsidP="006915FB">
      <w:pPr>
        <w:ind w:firstLine="360"/>
        <w:jc w:val="both"/>
        <w:rPr>
          <w:lang w:val="en-US"/>
        </w:rPr>
      </w:pPr>
      <w:r w:rsidRPr="009631A7">
        <w:rPr>
          <w:lang w:val="en-US"/>
        </w:rPr>
        <w:t xml:space="preserve">The Data Services Web Application is described in details in </w:t>
      </w:r>
      <w:hyperlink w:anchor="_Data_Services_Web" w:history="1">
        <w:r w:rsidRPr="009631A7">
          <w:rPr>
            <w:rStyle w:val="Hyperlink"/>
            <w:lang w:val="en-US"/>
          </w:rPr>
          <w:t>Section 9</w:t>
        </w:r>
      </w:hyperlink>
      <w:r w:rsidRPr="009631A7">
        <w:rPr>
          <w:lang w:val="en-US"/>
        </w:rPr>
        <w:t xml:space="preserve"> and </w:t>
      </w:r>
      <w:hyperlink w:anchor="_Usage_and_Evaluation" w:history="1">
        <w:r w:rsidRPr="009631A7">
          <w:rPr>
            <w:rStyle w:val="Hyperlink"/>
            <w:lang w:val="en-US"/>
          </w:rPr>
          <w:t>Section 10</w:t>
        </w:r>
      </w:hyperlink>
      <w:r w:rsidRPr="009631A7">
        <w:rPr>
          <w:lang w:val="en-US"/>
        </w:rPr>
        <w:t xml:space="preserve"> focuses on the evaluation and usage of the Data Services.</w:t>
      </w:r>
    </w:p>
    <w:p w:rsidR="006915FB" w:rsidRPr="009631A7" w:rsidRDefault="006915FB" w:rsidP="006915FB">
      <w:pPr>
        <w:rPr>
          <w:lang w:val="en-US"/>
        </w:rPr>
      </w:pPr>
      <w:r w:rsidRPr="009631A7">
        <w:rPr>
          <w:lang w:val="en-US"/>
        </w:rPr>
        <w:br w:type="page"/>
      </w:r>
    </w:p>
    <w:p w:rsidR="006915FB" w:rsidRPr="009631A7" w:rsidRDefault="006915FB" w:rsidP="006915FB">
      <w:pPr>
        <w:pStyle w:val="Heading1"/>
        <w:rPr>
          <w:rFonts w:asciiTheme="minorHAnsi" w:eastAsia="Times New Roman" w:hAnsiTheme="minorHAnsi"/>
          <w:lang w:val="en-US"/>
        </w:rPr>
      </w:pPr>
      <w:bookmarkStart w:id="6" w:name="_Motivation"/>
      <w:bookmarkStart w:id="7" w:name="_Toc437963763"/>
      <w:bookmarkEnd w:id="6"/>
      <w:r w:rsidRPr="009631A7">
        <w:rPr>
          <w:rFonts w:asciiTheme="minorHAnsi" w:eastAsia="Times New Roman" w:hAnsiTheme="minorHAnsi"/>
          <w:lang w:val="en-US"/>
        </w:rPr>
        <w:lastRenderedPageBreak/>
        <w:t>Motivation</w:t>
      </w:r>
      <w:bookmarkEnd w:id="7"/>
    </w:p>
    <w:p w:rsidR="006915FB" w:rsidRPr="009631A7" w:rsidRDefault="006915FB" w:rsidP="006915FB">
      <w:pPr>
        <w:ind w:firstLine="720"/>
        <w:rPr>
          <w:lang w:val="en-US"/>
        </w:rPr>
      </w:pPr>
    </w:p>
    <w:p w:rsidR="006915FB" w:rsidRPr="009631A7" w:rsidRDefault="006915FB" w:rsidP="006915FB">
      <w:pPr>
        <w:ind w:firstLine="720"/>
        <w:jc w:val="both"/>
        <w:rPr>
          <w:lang w:val="en-US"/>
        </w:rPr>
      </w:pPr>
      <w:r w:rsidRPr="009631A7">
        <w:rPr>
          <w:lang w:val="en-US"/>
        </w:rPr>
        <w:t xml:space="preserve">Biodiversity data is characterized by its cross-disciplinary character, the extremely broad range of data types and structures, and the variety of semantic concepts that it encompasses. Moreover biodiversity data remains widely distributed and unconnected among different sources. </w:t>
      </w:r>
    </w:p>
    <w:p w:rsidR="006915FB" w:rsidRPr="009631A7" w:rsidRDefault="006915FB" w:rsidP="006915FB">
      <w:pPr>
        <w:keepNext/>
        <w:ind w:firstLine="720"/>
        <w:jc w:val="center"/>
      </w:pPr>
      <w:r w:rsidRPr="009631A7">
        <w:rPr>
          <w:noProof/>
          <w:lang w:val="el-GR" w:eastAsia="el-GR" w:bidi="ar-SA"/>
        </w:rPr>
        <w:drawing>
          <wp:inline distT="0" distB="0" distL="0" distR="0" wp14:anchorId="72BF7603" wp14:editId="361F3BA4">
            <wp:extent cx="2809875" cy="292423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3184" cy="2927673"/>
                    </a:xfrm>
                    <a:prstGeom prst="rect">
                      <a:avLst/>
                    </a:prstGeom>
                    <a:noFill/>
                    <a:ln>
                      <a:noFill/>
                    </a:ln>
                  </pic:spPr>
                </pic:pic>
              </a:graphicData>
            </a:graphic>
          </wp:inline>
        </w:drawing>
      </w:r>
    </w:p>
    <w:p w:rsidR="006915FB" w:rsidRPr="009631A7" w:rsidRDefault="006915FB" w:rsidP="006915FB">
      <w:pPr>
        <w:pStyle w:val="Caption"/>
        <w:jc w:val="center"/>
        <w:rPr>
          <w:sz w:val="22"/>
          <w:lang w:val="en-US"/>
        </w:rPr>
      </w:pPr>
      <w:bookmarkStart w:id="8" w:name="_Toc437963809"/>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w:t>
      </w:r>
      <w:r w:rsidRPr="009631A7">
        <w:rPr>
          <w:sz w:val="22"/>
        </w:rPr>
        <w:fldChar w:fldCharType="end"/>
      </w:r>
      <w:r w:rsidRPr="009631A7">
        <w:rPr>
          <w:sz w:val="22"/>
        </w:rPr>
        <w:t>: Example of data sources various distribution and format</w:t>
      </w:r>
      <w:bookmarkEnd w:id="8"/>
    </w:p>
    <w:p w:rsidR="006915FB" w:rsidRPr="009631A7" w:rsidRDefault="006915FB" w:rsidP="006915FB">
      <w:pPr>
        <w:ind w:firstLine="720"/>
        <w:jc w:val="both"/>
        <w:rPr>
          <w:lang w:val="en-US"/>
        </w:rPr>
      </w:pPr>
      <w:r w:rsidRPr="009631A7">
        <w:rPr>
          <w:lang w:val="en-US"/>
        </w:rPr>
        <w:t>Our goal in the context of LW Greece is to support cataloguing and publishing of all the relevant meta-data information  of the Greek biodiversity domain, to integrate data from heterogeneous sources by supporting the definitions of appropriate models, to efficiently discover biodiversity data of interest and enable the answering of complex queries that could not be answered from the individual sources.</w:t>
      </w:r>
    </w:p>
    <w:p w:rsidR="006915FB" w:rsidRPr="009631A7" w:rsidRDefault="006915FB" w:rsidP="006915FB">
      <w:pPr>
        <w:ind w:firstLine="720"/>
        <w:jc w:val="both"/>
        <w:rPr>
          <w:bCs/>
          <w:iCs/>
          <w:lang w:val="en-US"/>
        </w:rPr>
      </w:pPr>
      <w:r w:rsidRPr="009631A7">
        <w:rPr>
          <w:bCs/>
          <w:iCs/>
          <w:lang w:val="en-US"/>
        </w:rPr>
        <w:t xml:space="preserve">Towards this direction we applied our idea to exploit the events’ information </w:t>
      </w:r>
      <w:r w:rsidRPr="009631A7">
        <w:rPr>
          <w:lang w:val="en-US"/>
        </w:rPr>
        <w:t xml:space="preserve">that is explicitly or implicitly contained in the datasets, </w:t>
      </w:r>
      <w:r w:rsidRPr="009631A7">
        <w:rPr>
          <w:bCs/>
          <w:iCs/>
          <w:lang w:val="en-US"/>
        </w:rPr>
        <w:t xml:space="preserve">model the different concepts and entities </w:t>
      </w:r>
      <w:r w:rsidRPr="009631A7">
        <w:rPr>
          <w:lang w:val="en-US"/>
        </w:rPr>
        <w:t>of the biodiversity domain and</w:t>
      </w:r>
      <w:r w:rsidRPr="009631A7">
        <w:rPr>
          <w:bCs/>
          <w:iCs/>
          <w:lang w:val="en-US"/>
        </w:rPr>
        <w:t xml:space="preserve"> take advantage of the semantic graph</w:t>
      </w:r>
      <w:r w:rsidRPr="009631A7">
        <w:rPr>
          <w:lang w:val="en-US"/>
        </w:rPr>
        <w:t xml:space="preserve">’s capabilities to navigate efficiently through the different contents and </w:t>
      </w:r>
      <w:r w:rsidRPr="009631A7">
        <w:rPr>
          <w:bCs/>
          <w:iCs/>
          <w:lang w:val="en-US"/>
        </w:rPr>
        <w:t>discover data of interest. This approach provides the capability of making high level, abstract, queries without having full knowledge about the domain, the schema or even the presence of the data, and discovering data resources that contain (or are about) the results of such queries.</w:t>
      </w:r>
    </w:p>
    <w:p w:rsidR="006915FB" w:rsidRPr="009631A7" w:rsidRDefault="006915FB" w:rsidP="006915FB">
      <w:pPr>
        <w:ind w:firstLine="720"/>
        <w:jc w:val="both"/>
        <w:rPr>
          <w:bCs/>
          <w:iCs/>
          <w:lang w:val="en-US"/>
        </w:rPr>
      </w:pPr>
      <w:r w:rsidRPr="009631A7">
        <w:rPr>
          <w:bCs/>
          <w:iCs/>
          <w:lang w:val="en-US"/>
        </w:rPr>
        <w:t>For example an expedition dataset contains information about a number of sub-events such as occurrence or identification events. So, except the metadata of the dataset that can be stored in a registry, information about the sub-events can be extracted, modeled and used to assist the discovery of data resources.</w:t>
      </w:r>
    </w:p>
    <w:p w:rsidR="006915FB" w:rsidRPr="009631A7" w:rsidRDefault="006915FB" w:rsidP="006915FB">
      <w:pPr>
        <w:keepNext/>
        <w:ind w:firstLine="720"/>
        <w:jc w:val="center"/>
      </w:pPr>
      <w:r w:rsidRPr="009631A7">
        <w:rPr>
          <w:noProof/>
          <w:lang w:val="el-GR" w:eastAsia="el-GR" w:bidi="ar-SA"/>
        </w:rPr>
        <w:lastRenderedPageBreak/>
        <w:drawing>
          <wp:inline distT="0" distB="0" distL="0" distR="0" wp14:anchorId="673FC171" wp14:editId="13ECF51A">
            <wp:extent cx="4238625" cy="2176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8625" cy="2176798"/>
                    </a:xfrm>
                    <a:prstGeom prst="rect">
                      <a:avLst/>
                    </a:prstGeom>
                    <a:noFill/>
                    <a:ln>
                      <a:noFill/>
                    </a:ln>
                  </pic:spPr>
                </pic:pic>
              </a:graphicData>
            </a:graphic>
          </wp:inline>
        </w:drawing>
      </w:r>
    </w:p>
    <w:p w:rsidR="006915FB" w:rsidRPr="009631A7" w:rsidRDefault="006915FB" w:rsidP="006915FB">
      <w:pPr>
        <w:pStyle w:val="Caption"/>
        <w:jc w:val="center"/>
        <w:rPr>
          <w:lang w:val="en-US"/>
        </w:rPr>
      </w:pPr>
      <w:bookmarkStart w:id="9" w:name="_Toc437963810"/>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w:t>
      </w:r>
      <w:r w:rsidRPr="009631A7">
        <w:rPr>
          <w:sz w:val="22"/>
        </w:rPr>
        <w:fldChar w:fldCharType="end"/>
      </w:r>
      <w:r w:rsidRPr="009631A7">
        <w:rPr>
          <w:sz w:val="22"/>
        </w:rPr>
        <w:t>: Examples of sub-events included in an expedition dataset</w:t>
      </w:r>
      <w:r w:rsidRPr="009631A7">
        <w:t>.</w:t>
      </w:r>
      <w:bookmarkEnd w:id="9"/>
    </w:p>
    <w:p w:rsidR="006915FB" w:rsidRPr="009631A7" w:rsidRDefault="006915FB" w:rsidP="006915FB">
      <w:pPr>
        <w:pStyle w:val="Heading1"/>
        <w:rPr>
          <w:rFonts w:asciiTheme="minorHAnsi" w:eastAsia="Times New Roman" w:hAnsiTheme="minorHAnsi"/>
          <w:lang w:val="en-US"/>
        </w:rPr>
      </w:pPr>
      <w:bookmarkStart w:id="10" w:name="_Functional_Requirements"/>
      <w:bookmarkStart w:id="11" w:name="_Toc437963764"/>
      <w:bookmarkEnd w:id="10"/>
      <w:r w:rsidRPr="009631A7">
        <w:rPr>
          <w:rFonts w:asciiTheme="minorHAnsi" w:eastAsia="Times New Roman" w:hAnsiTheme="minorHAnsi"/>
          <w:lang w:val="en-US"/>
        </w:rPr>
        <w:t>Functional Requirements</w:t>
      </w:r>
      <w:bookmarkEnd w:id="11"/>
    </w:p>
    <w:p w:rsidR="006915FB" w:rsidRPr="009631A7" w:rsidRDefault="006915FB" w:rsidP="006915FB">
      <w:pPr>
        <w:widowControl w:val="0"/>
        <w:ind w:firstLine="720"/>
        <w:jc w:val="both"/>
        <w:rPr>
          <w:lang w:val="en-US"/>
        </w:rPr>
      </w:pPr>
    </w:p>
    <w:p w:rsidR="006915FB" w:rsidRPr="009631A7" w:rsidRDefault="006915FB" w:rsidP="006915FB">
      <w:pPr>
        <w:widowControl w:val="0"/>
        <w:ind w:firstLine="720"/>
        <w:jc w:val="both"/>
        <w:rPr>
          <w:lang w:val="en-US"/>
        </w:rPr>
      </w:pPr>
      <w:r w:rsidRPr="009631A7">
        <w:rPr>
          <w:lang w:val="en-US"/>
        </w:rPr>
        <w:t>The first step of the Lifewatch Data Services design and development process was to define the functional requirements of the infrastructure. For this purpose a draft document, that contained a description of the desired functionalities and some initial mockups, was created and circulated to the consortium.</w:t>
      </w:r>
    </w:p>
    <w:p w:rsidR="006915FB" w:rsidRPr="009631A7" w:rsidRDefault="006915FB" w:rsidP="006915FB">
      <w:pPr>
        <w:keepNext/>
        <w:widowControl w:val="0"/>
        <w:jc w:val="both"/>
      </w:pPr>
      <w:r w:rsidRPr="009631A7">
        <w:rPr>
          <w:noProof/>
          <w:lang w:val="el-GR" w:eastAsia="el-GR" w:bidi="ar-SA"/>
        </w:rPr>
        <w:drawing>
          <wp:inline distT="0" distB="0" distL="0" distR="0" wp14:anchorId="0483B340" wp14:editId="4B8058B2">
            <wp:extent cx="5267325" cy="28003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800350"/>
                    </a:xfrm>
                    <a:prstGeom prst="rect">
                      <a:avLst/>
                    </a:prstGeom>
                    <a:noFill/>
                    <a:ln>
                      <a:solidFill>
                        <a:schemeClr val="tx1"/>
                      </a:solidFill>
                    </a:ln>
                  </pic:spPr>
                </pic:pic>
              </a:graphicData>
            </a:graphic>
          </wp:inline>
        </w:drawing>
      </w:r>
    </w:p>
    <w:p w:rsidR="006915FB" w:rsidRPr="009631A7" w:rsidRDefault="006915FB" w:rsidP="006915FB">
      <w:pPr>
        <w:pStyle w:val="Caption"/>
        <w:jc w:val="center"/>
        <w:rPr>
          <w:sz w:val="22"/>
          <w:lang w:val="en-US"/>
        </w:rPr>
      </w:pPr>
      <w:bookmarkStart w:id="12" w:name="_Toc437963811"/>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3</w:t>
      </w:r>
      <w:r w:rsidRPr="009631A7">
        <w:rPr>
          <w:sz w:val="22"/>
        </w:rPr>
        <w:fldChar w:fldCharType="end"/>
      </w:r>
      <w:r w:rsidRPr="009631A7">
        <w:rPr>
          <w:sz w:val="22"/>
        </w:rPr>
        <w:t>: Lifewatch Greece Infrastructure Mockups</w:t>
      </w:r>
      <w:bookmarkEnd w:id="12"/>
    </w:p>
    <w:p w:rsidR="006915FB" w:rsidRPr="009631A7" w:rsidRDefault="006915FB" w:rsidP="006915FB">
      <w:pPr>
        <w:widowControl w:val="0"/>
        <w:ind w:firstLine="720"/>
        <w:jc w:val="both"/>
        <w:rPr>
          <w:lang w:val="en-US"/>
        </w:rPr>
      </w:pPr>
    </w:p>
    <w:p w:rsidR="006915FB" w:rsidRPr="009631A7" w:rsidRDefault="006915FB" w:rsidP="006915FB">
      <w:pPr>
        <w:widowControl w:val="0"/>
        <w:ind w:firstLine="720"/>
        <w:jc w:val="both"/>
        <w:rPr>
          <w:lang w:val="en-US"/>
        </w:rPr>
      </w:pPr>
      <w:r w:rsidRPr="009631A7">
        <w:rPr>
          <w:lang w:val="en-US"/>
        </w:rPr>
        <w:t>After the collection and the analysis of the requirements it was clear that there was the need of creating a number of e-Services that will assist the Data Providers to submit their metadata and data to the Lifewatch Greece Infrastructure. Particularly, these e-Services  provide the following main functionalities:</w:t>
      </w:r>
    </w:p>
    <w:p w:rsidR="006915FB" w:rsidRPr="009631A7" w:rsidRDefault="006915FB" w:rsidP="006915FB">
      <w:pPr>
        <w:pStyle w:val="ListParagraph"/>
        <w:widowControl w:val="0"/>
        <w:numPr>
          <w:ilvl w:val="0"/>
          <w:numId w:val="20"/>
        </w:numPr>
        <w:jc w:val="both"/>
        <w:rPr>
          <w:lang w:val="en-US"/>
        </w:rPr>
      </w:pPr>
      <w:r w:rsidRPr="009631A7">
        <w:rPr>
          <w:b/>
          <w:lang w:val="en-US"/>
        </w:rPr>
        <w:lastRenderedPageBreak/>
        <w:t xml:space="preserve">Transformation </w:t>
      </w:r>
      <w:r w:rsidRPr="009631A7">
        <w:rPr>
          <w:lang w:val="en-US"/>
        </w:rPr>
        <w:t>of the metadata from the provider’s schema to the centralized semantic schema of the infrastructure.</w:t>
      </w:r>
    </w:p>
    <w:p w:rsidR="006915FB" w:rsidRPr="009631A7" w:rsidRDefault="006915FB" w:rsidP="006915FB">
      <w:pPr>
        <w:pStyle w:val="ListParagraph"/>
        <w:widowControl w:val="0"/>
        <w:jc w:val="both"/>
        <w:rPr>
          <w:lang w:val="en-US"/>
        </w:rPr>
      </w:pPr>
    </w:p>
    <w:p w:rsidR="006915FB" w:rsidRPr="009631A7" w:rsidRDefault="006915FB" w:rsidP="006915FB">
      <w:pPr>
        <w:pStyle w:val="ListParagraph"/>
        <w:widowControl w:val="0"/>
        <w:numPr>
          <w:ilvl w:val="0"/>
          <w:numId w:val="20"/>
        </w:numPr>
        <w:jc w:val="both"/>
        <w:rPr>
          <w:lang w:val="en-US"/>
        </w:rPr>
      </w:pPr>
      <w:r w:rsidRPr="009631A7">
        <w:rPr>
          <w:b/>
          <w:lang w:val="en-US"/>
        </w:rPr>
        <w:t xml:space="preserve">Ingestion </w:t>
      </w:r>
      <w:r w:rsidRPr="009631A7">
        <w:rPr>
          <w:lang w:val="en-US"/>
        </w:rPr>
        <w:t>of the metadata and data to Lifewatch Greece Infrastructure.</w:t>
      </w:r>
    </w:p>
    <w:p w:rsidR="006915FB" w:rsidRPr="009631A7" w:rsidRDefault="006915FB" w:rsidP="006915FB">
      <w:pPr>
        <w:pStyle w:val="ListParagraph"/>
        <w:widowControl w:val="0"/>
        <w:jc w:val="both"/>
        <w:rPr>
          <w:lang w:val="en-US"/>
        </w:rPr>
      </w:pPr>
    </w:p>
    <w:p w:rsidR="006915FB" w:rsidRPr="009631A7" w:rsidRDefault="006915FB" w:rsidP="006915FB">
      <w:pPr>
        <w:pStyle w:val="ListParagraph"/>
        <w:widowControl w:val="0"/>
        <w:numPr>
          <w:ilvl w:val="0"/>
          <w:numId w:val="20"/>
        </w:numPr>
        <w:jc w:val="both"/>
        <w:rPr>
          <w:lang w:val="en-US"/>
        </w:rPr>
      </w:pPr>
      <w:r w:rsidRPr="009631A7">
        <w:rPr>
          <w:b/>
          <w:lang w:val="en-US"/>
        </w:rPr>
        <w:t>Publishing</w:t>
      </w:r>
      <w:r w:rsidRPr="009631A7">
        <w:rPr>
          <w:lang w:val="en-US"/>
        </w:rPr>
        <w:t xml:space="preserve"> the datasets by providing information on how to access the datasets and how to communicate with the datasets’ creator/curator.</w:t>
      </w:r>
    </w:p>
    <w:p w:rsidR="006915FB" w:rsidRPr="009631A7" w:rsidRDefault="006915FB" w:rsidP="006915FB">
      <w:pPr>
        <w:pStyle w:val="ListParagraph"/>
        <w:widowControl w:val="0"/>
        <w:jc w:val="both"/>
        <w:rPr>
          <w:lang w:val="en-US"/>
        </w:rPr>
      </w:pPr>
    </w:p>
    <w:p w:rsidR="006915FB" w:rsidRPr="009631A7" w:rsidRDefault="006915FB" w:rsidP="006915FB">
      <w:pPr>
        <w:pStyle w:val="ListParagraph"/>
        <w:widowControl w:val="0"/>
        <w:numPr>
          <w:ilvl w:val="0"/>
          <w:numId w:val="20"/>
        </w:numPr>
        <w:jc w:val="both"/>
        <w:rPr>
          <w:lang w:val="en-US"/>
        </w:rPr>
      </w:pPr>
      <w:r w:rsidRPr="009631A7">
        <w:rPr>
          <w:b/>
          <w:lang w:val="en-US"/>
        </w:rPr>
        <w:t>Querying</w:t>
      </w:r>
      <w:r w:rsidRPr="009631A7">
        <w:rPr>
          <w:lang w:val="en-US"/>
        </w:rPr>
        <w:t xml:space="preserve"> in order to gain information on how to access the datasets and how to communicate with the curator/creator.</w:t>
      </w:r>
    </w:p>
    <w:p w:rsidR="006915FB" w:rsidRPr="009631A7" w:rsidRDefault="006915FB" w:rsidP="006915FB">
      <w:pPr>
        <w:pStyle w:val="ListParagraph"/>
        <w:widowControl w:val="0"/>
        <w:jc w:val="both"/>
        <w:rPr>
          <w:lang w:val="en-US"/>
        </w:rPr>
      </w:pPr>
    </w:p>
    <w:p w:rsidR="006915FB" w:rsidRPr="009631A7" w:rsidRDefault="006915FB" w:rsidP="006915FB">
      <w:pPr>
        <w:pStyle w:val="ListParagraph"/>
        <w:widowControl w:val="0"/>
        <w:numPr>
          <w:ilvl w:val="0"/>
          <w:numId w:val="20"/>
        </w:numPr>
        <w:jc w:val="both"/>
        <w:rPr>
          <w:lang w:val="en-US"/>
        </w:rPr>
      </w:pPr>
      <w:r w:rsidRPr="009631A7">
        <w:rPr>
          <w:lang w:val="en-US"/>
        </w:rPr>
        <w:t xml:space="preserve">Optional </w:t>
      </w:r>
      <w:r w:rsidRPr="009631A7">
        <w:rPr>
          <w:b/>
          <w:lang w:val="en-US"/>
        </w:rPr>
        <w:t>quality improvement</w:t>
      </w:r>
      <w:r w:rsidRPr="009631A7">
        <w:rPr>
          <w:lang w:val="en-US"/>
        </w:rPr>
        <w:t xml:space="preserve"> of the datasets that the Data providers will publish to the infrastructure.</w:t>
      </w:r>
    </w:p>
    <w:p w:rsidR="006915FB" w:rsidRPr="009631A7" w:rsidRDefault="006915FB" w:rsidP="006915FB">
      <w:pPr>
        <w:pStyle w:val="ListParagraph"/>
        <w:rPr>
          <w:lang w:val="en-US"/>
        </w:rPr>
      </w:pPr>
    </w:p>
    <w:p w:rsidR="006915FB" w:rsidRPr="009631A7" w:rsidRDefault="006915FB" w:rsidP="006915FB">
      <w:pPr>
        <w:pStyle w:val="ListParagraph"/>
        <w:widowControl w:val="0"/>
        <w:jc w:val="both"/>
        <w:rPr>
          <w:lang w:val="en-US"/>
        </w:rPr>
      </w:pPr>
    </w:p>
    <w:p w:rsidR="006915FB" w:rsidRPr="009631A7" w:rsidRDefault="006915FB" w:rsidP="006915FB">
      <w:pPr>
        <w:widowControl w:val="0"/>
        <w:rPr>
          <w:lang w:val="en-US"/>
        </w:rPr>
      </w:pPr>
      <w:r w:rsidRPr="009631A7">
        <w:rPr>
          <w:lang w:val="en-US"/>
        </w:rPr>
        <w:t xml:space="preserve"> The next step was to design the data-flow workflow. This design is described in details in the </w:t>
      </w:r>
      <w:r w:rsidRPr="009631A7">
        <w:rPr>
          <w:b/>
          <w:i/>
          <w:lang w:val="en-US"/>
        </w:rPr>
        <w:t>Deliverable 2.3: Data Flow</w:t>
      </w:r>
      <w:r w:rsidRPr="009631A7">
        <w:rPr>
          <w:rStyle w:val="FootnoteReference"/>
          <w:b/>
          <w:i/>
          <w:lang w:val="en-US"/>
        </w:rPr>
        <w:footnoteReference w:id="1"/>
      </w:r>
      <w:r w:rsidRPr="009631A7">
        <w:rPr>
          <w:b/>
          <w:i/>
          <w:lang w:val="en-US"/>
        </w:rPr>
        <w:t>.</w:t>
      </w:r>
      <w:r w:rsidRPr="009631A7">
        <w:rPr>
          <w:lang w:val="en-US"/>
        </w:rPr>
        <w:t xml:space="preserve"> A brief description of the workflow follows:</w:t>
      </w:r>
    </w:p>
    <w:p w:rsidR="006915FB" w:rsidRPr="009631A7" w:rsidRDefault="006915FB" w:rsidP="006915FB">
      <w:pPr>
        <w:numPr>
          <w:ilvl w:val="0"/>
          <w:numId w:val="12"/>
        </w:numPr>
        <w:spacing w:after="0" w:line="240" w:lineRule="auto"/>
        <w:ind w:hanging="359"/>
        <w:contextualSpacing/>
        <w:rPr>
          <w:lang w:val="en-US"/>
        </w:rPr>
      </w:pPr>
      <w:r w:rsidRPr="009631A7">
        <w:rPr>
          <w:lang w:val="en-US"/>
        </w:rPr>
        <w:t>Data and Service Providers declare themselves as providers.</w:t>
      </w:r>
    </w:p>
    <w:p w:rsidR="006915FB" w:rsidRPr="009631A7" w:rsidRDefault="006915FB" w:rsidP="006915FB">
      <w:pPr>
        <w:spacing w:after="0" w:line="240" w:lineRule="auto"/>
        <w:ind w:left="720"/>
        <w:contextualSpacing/>
        <w:rPr>
          <w:lang w:val="en-US"/>
        </w:rPr>
      </w:pPr>
    </w:p>
    <w:p w:rsidR="006915FB" w:rsidRPr="009631A7" w:rsidRDefault="006915FB" w:rsidP="006915FB">
      <w:pPr>
        <w:numPr>
          <w:ilvl w:val="0"/>
          <w:numId w:val="12"/>
        </w:numPr>
        <w:spacing w:after="0" w:line="240" w:lineRule="auto"/>
        <w:ind w:hanging="359"/>
        <w:contextualSpacing/>
        <w:rPr>
          <w:lang w:val="en-US"/>
        </w:rPr>
      </w:pPr>
      <w:r w:rsidRPr="009631A7">
        <w:rPr>
          <w:lang w:val="en-US"/>
        </w:rPr>
        <w:t>Providers declare the kind of data  they wish to provide.</w:t>
      </w:r>
    </w:p>
    <w:p w:rsidR="006915FB" w:rsidRPr="009631A7" w:rsidRDefault="006915FB" w:rsidP="006915FB">
      <w:pPr>
        <w:spacing w:after="0" w:line="240" w:lineRule="auto"/>
        <w:contextualSpacing/>
        <w:rPr>
          <w:lang w:val="en-US"/>
        </w:rPr>
      </w:pPr>
    </w:p>
    <w:p w:rsidR="006915FB" w:rsidRPr="009631A7" w:rsidRDefault="006915FB" w:rsidP="006915FB">
      <w:pPr>
        <w:numPr>
          <w:ilvl w:val="0"/>
          <w:numId w:val="12"/>
        </w:numPr>
        <w:spacing w:after="0" w:line="240" w:lineRule="auto"/>
        <w:ind w:hanging="359"/>
        <w:contextualSpacing/>
        <w:rPr>
          <w:lang w:val="en-US"/>
        </w:rPr>
      </w:pPr>
      <w:r w:rsidRPr="009631A7">
        <w:rPr>
          <w:lang w:val="en-US"/>
        </w:rPr>
        <w:t>They define and provide the metadata.</w:t>
      </w:r>
    </w:p>
    <w:p w:rsidR="006915FB" w:rsidRPr="009631A7" w:rsidRDefault="006915FB" w:rsidP="006915FB">
      <w:pPr>
        <w:spacing w:after="0" w:line="240" w:lineRule="auto"/>
        <w:contextualSpacing/>
        <w:rPr>
          <w:lang w:val="en-US"/>
        </w:rPr>
      </w:pPr>
    </w:p>
    <w:p w:rsidR="006915FB" w:rsidRPr="009631A7" w:rsidRDefault="006915FB" w:rsidP="006915FB">
      <w:pPr>
        <w:numPr>
          <w:ilvl w:val="0"/>
          <w:numId w:val="12"/>
        </w:numPr>
        <w:spacing w:after="0" w:line="240" w:lineRule="auto"/>
        <w:ind w:hanging="359"/>
        <w:contextualSpacing/>
      </w:pPr>
      <w:r w:rsidRPr="009631A7">
        <w:t>They provide their data.</w:t>
      </w:r>
    </w:p>
    <w:p w:rsidR="006915FB" w:rsidRPr="009631A7" w:rsidRDefault="006915FB" w:rsidP="006915FB">
      <w:pPr>
        <w:spacing w:after="0" w:line="240" w:lineRule="auto"/>
        <w:contextualSpacing/>
      </w:pPr>
    </w:p>
    <w:p w:rsidR="006915FB" w:rsidRPr="009631A7" w:rsidRDefault="006915FB" w:rsidP="006915FB">
      <w:pPr>
        <w:numPr>
          <w:ilvl w:val="0"/>
          <w:numId w:val="12"/>
        </w:numPr>
        <w:spacing w:after="0" w:line="240" w:lineRule="auto"/>
        <w:ind w:hanging="359"/>
        <w:contextualSpacing/>
        <w:rPr>
          <w:lang w:val="en-US"/>
        </w:rPr>
      </w:pPr>
      <w:r w:rsidRPr="009631A7">
        <w:rPr>
          <w:lang w:val="en-US"/>
        </w:rPr>
        <w:t>All metadata are mapped to a unified and normalized XML schema.</w:t>
      </w:r>
    </w:p>
    <w:p w:rsidR="006915FB" w:rsidRPr="009631A7" w:rsidRDefault="006915FB" w:rsidP="006915FB">
      <w:pPr>
        <w:spacing w:after="0" w:line="240" w:lineRule="auto"/>
        <w:contextualSpacing/>
        <w:rPr>
          <w:lang w:val="en-US"/>
        </w:rPr>
      </w:pPr>
    </w:p>
    <w:p w:rsidR="006915FB" w:rsidRPr="009631A7" w:rsidRDefault="006915FB" w:rsidP="006915FB">
      <w:pPr>
        <w:numPr>
          <w:ilvl w:val="0"/>
          <w:numId w:val="12"/>
        </w:numPr>
        <w:spacing w:after="0" w:line="240" w:lineRule="auto"/>
        <w:ind w:hanging="359"/>
        <w:contextualSpacing/>
        <w:rPr>
          <w:lang w:val="en-US"/>
        </w:rPr>
      </w:pPr>
      <w:r w:rsidRPr="009631A7">
        <w:rPr>
          <w:lang w:val="en-US"/>
        </w:rPr>
        <w:t>All metadata are transformed and stored in the metadata repository.</w:t>
      </w:r>
    </w:p>
    <w:p w:rsidR="006915FB" w:rsidRPr="009631A7" w:rsidRDefault="006915FB" w:rsidP="006915FB">
      <w:pPr>
        <w:spacing w:after="0" w:line="240" w:lineRule="auto"/>
        <w:contextualSpacing/>
        <w:rPr>
          <w:lang w:val="en-US"/>
        </w:rPr>
      </w:pPr>
    </w:p>
    <w:p w:rsidR="006915FB" w:rsidRPr="009631A7" w:rsidRDefault="006915FB" w:rsidP="006915FB">
      <w:pPr>
        <w:numPr>
          <w:ilvl w:val="0"/>
          <w:numId w:val="12"/>
        </w:numPr>
        <w:spacing w:after="0" w:line="240" w:lineRule="auto"/>
        <w:ind w:hanging="359"/>
        <w:contextualSpacing/>
        <w:rPr>
          <w:lang w:val="en-US"/>
        </w:rPr>
      </w:pPr>
      <w:r w:rsidRPr="009631A7">
        <w:rPr>
          <w:lang w:val="en-US"/>
        </w:rPr>
        <w:t>Raw data are stored in the content storage.</w:t>
      </w:r>
    </w:p>
    <w:p w:rsidR="006915FB" w:rsidRPr="009631A7" w:rsidRDefault="006915FB" w:rsidP="006915FB">
      <w:pPr>
        <w:spacing w:after="0" w:line="240" w:lineRule="auto"/>
        <w:contextualSpacing/>
        <w:rPr>
          <w:lang w:val="en-US"/>
        </w:rPr>
      </w:pPr>
    </w:p>
    <w:p w:rsidR="006915FB" w:rsidRPr="009631A7" w:rsidRDefault="006915FB" w:rsidP="006915FB">
      <w:pPr>
        <w:numPr>
          <w:ilvl w:val="0"/>
          <w:numId w:val="12"/>
        </w:numPr>
        <w:spacing w:after="0" w:line="240" w:lineRule="auto"/>
        <w:ind w:hanging="359"/>
        <w:contextualSpacing/>
        <w:rPr>
          <w:lang w:val="en-US"/>
        </w:rPr>
      </w:pPr>
      <w:r w:rsidRPr="009631A7">
        <w:rPr>
          <w:lang w:val="en-US"/>
        </w:rPr>
        <w:t>End user queries the data/metadata by using predefined queries or by writing and executing their own custom queries.</w:t>
      </w:r>
    </w:p>
    <w:p w:rsidR="006915FB" w:rsidRPr="009631A7" w:rsidRDefault="006915FB" w:rsidP="006915FB">
      <w:pPr>
        <w:spacing w:after="0" w:line="240" w:lineRule="auto"/>
        <w:ind w:left="720"/>
        <w:contextualSpacing/>
        <w:rPr>
          <w:lang w:val="en-US"/>
        </w:rPr>
      </w:pPr>
    </w:p>
    <w:p w:rsidR="006915FB" w:rsidRPr="009631A7" w:rsidRDefault="006915FB" w:rsidP="006915FB">
      <w:pPr>
        <w:keepNext/>
      </w:pPr>
      <w:r w:rsidRPr="009631A7">
        <w:rPr>
          <w:lang w:val="en-US"/>
        </w:rPr>
        <w:lastRenderedPageBreak/>
        <w:t xml:space="preserve">               </w:t>
      </w:r>
      <w:r w:rsidRPr="009631A7">
        <w:rPr>
          <w:noProof/>
          <w:lang w:val="el-GR" w:eastAsia="el-GR" w:bidi="ar-SA"/>
        </w:rPr>
        <w:drawing>
          <wp:inline distT="114300" distB="114300" distL="114300" distR="114300" wp14:anchorId="15D77238" wp14:editId="054581C0">
            <wp:extent cx="4605338" cy="3464413"/>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
                    <a:srcRect/>
                    <a:stretch>
                      <a:fillRect/>
                    </a:stretch>
                  </pic:blipFill>
                  <pic:spPr>
                    <a:xfrm>
                      <a:off x="0" y="0"/>
                      <a:ext cx="4605338" cy="3464413"/>
                    </a:xfrm>
                    <a:prstGeom prst="rect">
                      <a:avLst/>
                    </a:prstGeom>
                    <a:ln/>
                  </pic:spPr>
                </pic:pic>
              </a:graphicData>
            </a:graphic>
          </wp:inline>
        </w:drawing>
      </w:r>
    </w:p>
    <w:p w:rsidR="006915FB" w:rsidRPr="009631A7" w:rsidRDefault="006915FB" w:rsidP="006915FB">
      <w:pPr>
        <w:pStyle w:val="Caption"/>
        <w:jc w:val="center"/>
        <w:rPr>
          <w:sz w:val="22"/>
        </w:rPr>
      </w:pPr>
      <w:bookmarkStart w:id="13" w:name="_Toc437963812"/>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4</w:t>
      </w:r>
      <w:r w:rsidRPr="009631A7">
        <w:rPr>
          <w:sz w:val="22"/>
        </w:rPr>
        <w:fldChar w:fldCharType="end"/>
      </w:r>
      <w:r w:rsidRPr="009631A7">
        <w:rPr>
          <w:sz w:val="22"/>
        </w:rPr>
        <w:t>: Data Flow Diagram</w:t>
      </w:r>
      <w:bookmarkEnd w:id="13"/>
    </w:p>
    <w:p w:rsidR="006915FB" w:rsidRPr="009631A7" w:rsidRDefault="006915FB" w:rsidP="006915FB">
      <w:pPr>
        <w:pStyle w:val="Heading1"/>
        <w:rPr>
          <w:rFonts w:asciiTheme="minorHAnsi" w:eastAsia="Times New Roman" w:hAnsiTheme="minorHAnsi"/>
          <w:lang w:val="en-US"/>
        </w:rPr>
      </w:pPr>
      <w:bookmarkStart w:id="14" w:name="_Data_Analysis_&amp;"/>
      <w:bookmarkStart w:id="15" w:name="_Toc437963765"/>
      <w:bookmarkEnd w:id="14"/>
      <w:r w:rsidRPr="009631A7">
        <w:rPr>
          <w:rFonts w:asciiTheme="minorHAnsi" w:eastAsia="Times New Roman" w:hAnsiTheme="minorHAnsi"/>
          <w:lang w:val="en-US"/>
        </w:rPr>
        <w:t>Data Analysis &amp; Modelling</w:t>
      </w:r>
      <w:bookmarkEnd w:id="15"/>
    </w:p>
    <w:p w:rsidR="006915FB" w:rsidRPr="009631A7" w:rsidRDefault="006915FB" w:rsidP="006915FB">
      <w:pPr>
        <w:rPr>
          <w:lang w:val="en-US"/>
        </w:rPr>
      </w:pPr>
    </w:p>
    <w:p w:rsidR="006915FB" w:rsidRPr="009631A7" w:rsidRDefault="006915FB" w:rsidP="006915FB">
      <w:pPr>
        <w:spacing w:after="240"/>
        <w:ind w:firstLine="720"/>
        <w:jc w:val="both"/>
        <w:rPr>
          <w:lang w:val="en-US"/>
        </w:rPr>
      </w:pPr>
      <w:r w:rsidRPr="009631A7">
        <w:rPr>
          <w:lang w:val="en-US"/>
        </w:rPr>
        <w:t xml:space="preserve">During the first LifeWatchGreece Data Management workshop - which gathered Data Managers representing Research Institutes and Universities from all over Greece - an extended and detailed discussion took place regarding “data collection”  and their entry into the LWG repository. One of the tasks discussed and approved was that each Data Manager shall prepare by the end of September 2014, a list of datasets which are going to be stored at LWG RI. To this extent a Data Policy and Sharing Agreement legal document is prepared, highlighting the copyright issues, as well as the duties and rights, both of data providers and LifeWatchGreece RI. </w:t>
      </w:r>
    </w:p>
    <w:p w:rsidR="006915FB" w:rsidRPr="009631A7" w:rsidRDefault="006915FB" w:rsidP="006915FB">
      <w:pPr>
        <w:ind w:firstLine="720"/>
        <w:jc w:val="both"/>
        <w:rPr>
          <w:lang w:val="en-US"/>
        </w:rPr>
      </w:pPr>
      <w:r w:rsidRPr="009631A7">
        <w:rPr>
          <w:lang w:val="en-US"/>
        </w:rPr>
        <w:t>As an outcome of this procedure, a significant number of metadata, datasets and competency queries was collected by the Greek biodiversity community and analyzed in order to conclude on which metadata is mandatory to keep in the national catalogue and to define the main metadata categories.</w:t>
      </w:r>
    </w:p>
    <w:p w:rsidR="006915FB" w:rsidRPr="009631A7" w:rsidRDefault="006915FB" w:rsidP="006915FB">
      <w:pPr>
        <w:widowControl w:val="0"/>
        <w:rPr>
          <w:lang w:val="en-US"/>
        </w:rPr>
      </w:pPr>
    </w:p>
    <w:p w:rsidR="006915FB" w:rsidRPr="009631A7" w:rsidRDefault="006915FB" w:rsidP="006915FB">
      <w:pPr>
        <w:pStyle w:val="Heading2"/>
        <w:rPr>
          <w:rFonts w:asciiTheme="minorHAnsi" w:eastAsia="Times New Roman" w:hAnsiTheme="minorHAnsi"/>
          <w:lang w:val="en-US"/>
        </w:rPr>
      </w:pPr>
      <w:bookmarkStart w:id="16" w:name="_Collection_&amp;_Analysis"/>
      <w:bookmarkStart w:id="17" w:name="_Toc437963766"/>
      <w:bookmarkEnd w:id="16"/>
      <w:r w:rsidRPr="009631A7">
        <w:rPr>
          <w:rFonts w:asciiTheme="minorHAnsi" w:eastAsia="Times New Roman" w:hAnsiTheme="minorHAnsi"/>
          <w:lang w:val="en-US"/>
        </w:rPr>
        <w:t>Collection &amp; Analysis of Biodiversity Domain Datasets</w:t>
      </w:r>
      <w:bookmarkEnd w:id="17"/>
    </w:p>
    <w:p w:rsidR="006915FB" w:rsidRPr="009631A7" w:rsidRDefault="006915FB" w:rsidP="006915FB">
      <w:pPr>
        <w:rPr>
          <w:lang w:val="en-US"/>
        </w:rPr>
      </w:pPr>
    </w:p>
    <w:p w:rsidR="006915FB" w:rsidRPr="009631A7" w:rsidRDefault="006915FB" w:rsidP="006915FB">
      <w:pPr>
        <w:ind w:firstLine="720"/>
        <w:jc w:val="both"/>
        <w:rPr>
          <w:lang w:val="en-US"/>
        </w:rPr>
      </w:pPr>
      <w:r w:rsidRPr="009631A7">
        <w:rPr>
          <w:lang w:val="en-US"/>
        </w:rPr>
        <w:t xml:space="preserve">To realize the requirements of the biodiversity domain it was essential to collect and analyze a significant number of datasets coming from the community. More than 50 datasets coming from different sections of the broader biodiversity domain were collected. </w:t>
      </w:r>
      <w:r w:rsidRPr="009631A7">
        <w:rPr>
          <w:lang w:val="en-US"/>
        </w:rPr>
        <w:lastRenderedPageBreak/>
        <w:t>These datasets contain information about taxonomies, occurrences, identifications, genetics, specimen collections, environmental data, statistical and morphological data etc. The main provider institutions were HCMR</w:t>
      </w:r>
      <w:r w:rsidRPr="009631A7">
        <w:rPr>
          <w:rStyle w:val="FootnoteReference"/>
          <w:lang w:val="en-US"/>
        </w:rPr>
        <w:footnoteReference w:id="2"/>
      </w:r>
      <w:r w:rsidRPr="009631A7">
        <w:rPr>
          <w:lang w:val="en-US"/>
        </w:rPr>
        <w:t xml:space="preserve"> and NHMC</w:t>
      </w:r>
      <w:r w:rsidRPr="009631A7">
        <w:rPr>
          <w:rStyle w:val="FootnoteReference"/>
          <w:lang w:val="en-US"/>
        </w:rPr>
        <w:footnoteReference w:id="3"/>
      </w:r>
      <w:r w:rsidRPr="009631A7">
        <w:rPr>
          <w:lang w:val="en-US"/>
        </w:rPr>
        <w:t xml:space="preserve"> while the formats of the datasets were mainly xls, dwc-A and csv. </w:t>
      </w:r>
    </w:p>
    <w:p w:rsidR="006915FB" w:rsidRPr="009631A7" w:rsidRDefault="006915FB" w:rsidP="006915FB">
      <w:pPr>
        <w:keepNext/>
      </w:pPr>
      <w:r w:rsidRPr="009631A7">
        <w:rPr>
          <w:noProof/>
          <w:lang w:val="el-GR" w:eastAsia="el-GR" w:bidi="ar-SA"/>
        </w:rPr>
        <w:drawing>
          <wp:inline distT="0" distB="0" distL="0" distR="0" wp14:anchorId="568F4717" wp14:editId="51A71ADD">
            <wp:extent cx="5267325" cy="2647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647950"/>
                    </a:xfrm>
                    <a:prstGeom prst="rect">
                      <a:avLst/>
                    </a:prstGeom>
                    <a:noFill/>
                    <a:ln>
                      <a:noFill/>
                    </a:ln>
                  </pic:spPr>
                </pic:pic>
              </a:graphicData>
            </a:graphic>
          </wp:inline>
        </w:drawing>
      </w:r>
    </w:p>
    <w:p w:rsidR="006915FB" w:rsidRPr="009631A7" w:rsidRDefault="006915FB" w:rsidP="006915FB">
      <w:pPr>
        <w:pStyle w:val="Caption"/>
        <w:jc w:val="center"/>
        <w:rPr>
          <w:sz w:val="22"/>
          <w:lang w:val="en-US"/>
        </w:rPr>
      </w:pPr>
      <w:bookmarkStart w:id="18" w:name="_Toc437963813"/>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5</w:t>
      </w:r>
      <w:r w:rsidRPr="009631A7">
        <w:rPr>
          <w:sz w:val="22"/>
        </w:rPr>
        <w:fldChar w:fldCharType="end"/>
      </w:r>
      <w:r w:rsidRPr="009631A7">
        <w:rPr>
          <w:sz w:val="22"/>
        </w:rPr>
        <w:t>: Examples of collected datasets</w:t>
      </w:r>
      <w:bookmarkEnd w:id="18"/>
    </w:p>
    <w:p w:rsidR="006915FB" w:rsidRPr="009631A7" w:rsidRDefault="006915FB" w:rsidP="006915FB">
      <w:pPr>
        <w:ind w:firstLine="720"/>
        <w:jc w:val="both"/>
        <w:rPr>
          <w:lang w:val="en-US"/>
        </w:rPr>
      </w:pPr>
      <w:r w:rsidRPr="009631A7">
        <w:rPr>
          <w:lang w:val="en-US"/>
        </w:rPr>
        <w:t>The collected datasets were analyzed, categorized and the mandatory metadata were identified and extracted. Also, the analysis combined with a significant number of meetings between the partners, assisted on the identification of the main events of interest and the information that should be kept for each event.</w:t>
      </w:r>
    </w:p>
    <w:p w:rsidR="006915FB" w:rsidRPr="009631A7" w:rsidRDefault="006915FB" w:rsidP="006915FB">
      <w:pPr>
        <w:keepNext/>
        <w:ind w:firstLine="720"/>
      </w:pPr>
      <w:r w:rsidRPr="009631A7">
        <w:rPr>
          <w:noProof/>
          <w:lang w:val="el-GR" w:eastAsia="el-GR" w:bidi="ar-SA"/>
        </w:rPr>
        <w:drawing>
          <wp:inline distT="0" distB="0" distL="0" distR="0" wp14:anchorId="12BE8481" wp14:editId="31EDF1C6">
            <wp:extent cx="5267325" cy="3114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114675"/>
                    </a:xfrm>
                    <a:prstGeom prst="rect">
                      <a:avLst/>
                    </a:prstGeom>
                    <a:noFill/>
                    <a:ln>
                      <a:noFill/>
                    </a:ln>
                  </pic:spPr>
                </pic:pic>
              </a:graphicData>
            </a:graphic>
          </wp:inline>
        </w:drawing>
      </w:r>
    </w:p>
    <w:p w:rsidR="006915FB" w:rsidRPr="009631A7" w:rsidRDefault="006915FB" w:rsidP="006915FB">
      <w:pPr>
        <w:pStyle w:val="Caption"/>
        <w:jc w:val="center"/>
        <w:rPr>
          <w:sz w:val="22"/>
          <w:lang w:val="en-US"/>
        </w:rPr>
      </w:pPr>
      <w:bookmarkStart w:id="19" w:name="_Toc437963814"/>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6</w:t>
      </w:r>
      <w:r w:rsidRPr="009631A7">
        <w:rPr>
          <w:sz w:val="22"/>
        </w:rPr>
        <w:fldChar w:fldCharType="end"/>
      </w:r>
      <w:r w:rsidRPr="009631A7">
        <w:rPr>
          <w:sz w:val="22"/>
        </w:rPr>
        <w:t>: Part of dataset analysis report</w:t>
      </w:r>
      <w:bookmarkEnd w:id="19"/>
    </w:p>
    <w:p w:rsidR="006915FB" w:rsidRPr="009631A7" w:rsidRDefault="006915FB" w:rsidP="006915FB">
      <w:pPr>
        <w:rPr>
          <w:lang w:val="en-US"/>
        </w:rPr>
      </w:pPr>
    </w:p>
    <w:p w:rsidR="006915FB" w:rsidRPr="009631A7" w:rsidRDefault="006915FB" w:rsidP="006915FB">
      <w:pPr>
        <w:pStyle w:val="Heading2"/>
        <w:rPr>
          <w:rFonts w:asciiTheme="minorHAnsi" w:eastAsia="Times New Roman" w:hAnsiTheme="minorHAnsi"/>
          <w:lang w:val="en-US"/>
        </w:rPr>
      </w:pPr>
      <w:bookmarkStart w:id="20" w:name="_Collection_of_Competency"/>
      <w:bookmarkStart w:id="21" w:name="_Toc437963767"/>
      <w:bookmarkEnd w:id="20"/>
      <w:r w:rsidRPr="009631A7">
        <w:rPr>
          <w:rFonts w:asciiTheme="minorHAnsi" w:eastAsia="Times New Roman" w:hAnsiTheme="minorHAnsi"/>
          <w:lang w:val="en-US"/>
        </w:rPr>
        <w:t>Collection of Competency Queries</w:t>
      </w:r>
      <w:bookmarkEnd w:id="21"/>
    </w:p>
    <w:p w:rsidR="006915FB" w:rsidRPr="009631A7" w:rsidRDefault="006915FB" w:rsidP="006915FB">
      <w:pPr>
        <w:ind w:firstLine="720"/>
        <w:jc w:val="both"/>
        <w:rPr>
          <w:lang w:val="en-US"/>
        </w:rPr>
      </w:pPr>
    </w:p>
    <w:p w:rsidR="006915FB" w:rsidRPr="009631A7" w:rsidRDefault="006915FB" w:rsidP="006915FB">
      <w:pPr>
        <w:ind w:firstLine="720"/>
        <w:jc w:val="both"/>
        <w:rPr>
          <w:lang w:val="en-US"/>
        </w:rPr>
      </w:pPr>
      <w:r w:rsidRPr="009631A7">
        <w:rPr>
          <w:lang w:val="en-US"/>
        </w:rPr>
        <w:t>The step that followed the collection and analysis of the datasets was the collection of the competency queries. These queries that come from the domain experts express the final goals of the system and define the main functional requirements. They are essential for the design and the evaluation of the ontology and the definition of the main scientific questions that should be answered. More than 70 competency queries were collected from the domain experts.</w:t>
      </w:r>
    </w:p>
    <w:p w:rsidR="006915FB" w:rsidRPr="009631A7" w:rsidRDefault="006915FB" w:rsidP="006915FB">
      <w:pPr>
        <w:spacing w:after="240"/>
        <w:ind w:firstLine="361"/>
        <w:jc w:val="both"/>
      </w:pPr>
      <w:r w:rsidRPr="009631A7">
        <w:rPr>
          <w:lang w:val="en-US"/>
        </w:rPr>
        <w:t>Specifically for occurrences and identifications, some indicative competency queries</w:t>
      </w:r>
      <w:r w:rsidRPr="009631A7">
        <w:t xml:space="preserve"> are:</w:t>
      </w:r>
    </w:p>
    <w:p w:rsidR="006915FB" w:rsidRPr="009631A7" w:rsidRDefault="006915FB" w:rsidP="006915FB">
      <w:pPr>
        <w:numPr>
          <w:ilvl w:val="0"/>
          <w:numId w:val="29"/>
        </w:numPr>
        <w:spacing w:after="240" w:line="240" w:lineRule="auto"/>
        <w:ind w:hanging="359"/>
        <w:contextualSpacing/>
        <w:jc w:val="both"/>
        <w:rPr>
          <w:i/>
          <w:lang w:val="en-US"/>
        </w:rPr>
      </w:pPr>
      <w:r w:rsidRPr="009631A7">
        <w:rPr>
          <w:i/>
          <w:lang w:val="en-US"/>
        </w:rPr>
        <w:t>Which species have been originally described from Greece?</w:t>
      </w:r>
    </w:p>
    <w:p w:rsidR="006915FB" w:rsidRPr="009631A7" w:rsidRDefault="006915FB" w:rsidP="006915FB">
      <w:pPr>
        <w:numPr>
          <w:ilvl w:val="0"/>
          <w:numId w:val="29"/>
        </w:numPr>
        <w:spacing w:after="240" w:line="240" w:lineRule="auto"/>
        <w:ind w:hanging="359"/>
        <w:contextualSpacing/>
        <w:jc w:val="both"/>
        <w:rPr>
          <w:i/>
          <w:lang w:val="en-US"/>
        </w:rPr>
      </w:pPr>
      <w:r w:rsidRPr="009631A7">
        <w:rPr>
          <w:i/>
          <w:lang w:val="en-US"/>
        </w:rPr>
        <w:t>Which species have been originally described from the Mediterranean / Greece / Aegean Sea and afterwards have never been recorded again?</w:t>
      </w:r>
    </w:p>
    <w:p w:rsidR="006915FB" w:rsidRPr="009631A7" w:rsidRDefault="006915FB" w:rsidP="006915FB">
      <w:pPr>
        <w:numPr>
          <w:ilvl w:val="0"/>
          <w:numId w:val="29"/>
        </w:numPr>
        <w:spacing w:after="240" w:line="240" w:lineRule="auto"/>
        <w:ind w:hanging="359"/>
        <w:contextualSpacing/>
        <w:jc w:val="both"/>
        <w:rPr>
          <w:i/>
          <w:lang w:val="en-US"/>
        </w:rPr>
      </w:pPr>
      <w:r w:rsidRPr="009631A7">
        <w:rPr>
          <w:i/>
          <w:lang w:val="en-US"/>
        </w:rPr>
        <w:t>What is the recorded depth range for each polychaete species found so far in Greek waters?</w:t>
      </w:r>
    </w:p>
    <w:p w:rsidR="006915FB" w:rsidRPr="009631A7" w:rsidRDefault="006915FB" w:rsidP="006915FB">
      <w:pPr>
        <w:numPr>
          <w:ilvl w:val="0"/>
          <w:numId w:val="29"/>
        </w:numPr>
        <w:spacing w:after="240" w:line="240" w:lineRule="auto"/>
        <w:ind w:hanging="359"/>
        <w:contextualSpacing/>
        <w:jc w:val="both"/>
        <w:rPr>
          <w:i/>
          <w:lang w:val="en-US"/>
        </w:rPr>
      </w:pPr>
      <w:r w:rsidRPr="009631A7">
        <w:rPr>
          <w:i/>
          <w:lang w:val="en-US"/>
        </w:rPr>
        <w:t>Find all taxonomic names and their associated authorities that have ever been placed in genus X (even if now they are in another genus), preferably including the bibliographic reference of the original description, and deliver also their geographic distribution, including information on the locality, habitat and depth / elevation of the type specimen for each of those species</w:t>
      </w:r>
    </w:p>
    <w:p w:rsidR="006915FB" w:rsidRPr="009631A7" w:rsidRDefault="006915FB" w:rsidP="006915FB">
      <w:pPr>
        <w:spacing w:after="240"/>
        <w:jc w:val="both"/>
        <w:rPr>
          <w:i/>
          <w:lang w:val="en-US"/>
        </w:rPr>
      </w:pPr>
    </w:p>
    <w:p w:rsidR="006915FB" w:rsidRPr="009631A7" w:rsidRDefault="006915FB" w:rsidP="006915FB">
      <w:pPr>
        <w:spacing w:after="240"/>
        <w:ind w:firstLine="361"/>
        <w:jc w:val="both"/>
        <w:rPr>
          <w:lang w:val="en-US"/>
        </w:rPr>
      </w:pPr>
      <w:r w:rsidRPr="009631A7">
        <w:rPr>
          <w:lang w:val="en-US"/>
        </w:rPr>
        <w:t>For MicroCT some indicative competency queries are the following:</w:t>
      </w:r>
    </w:p>
    <w:p w:rsidR="006915FB" w:rsidRPr="009631A7" w:rsidRDefault="006915FB" w:rsidP="006915FB">
      <w:pPr>
        <w:numPr>
          <w:ilvl w:val="0"/>
          <w:numId w:val="30"/>
        </w:numPr>
        <w:spacing w:after="240" w:line="240" w:lineRule="auto"/>
        <w:ind w:hanging="359"/>
        <w:contextualSpacing/>
        <w:jc w:val="both"/>
        <w:rPr>
          <w:i/>
          <w:lang w:val="en-US"/>
        </w:rPr>
      </w:pPr>
      <w:r w:rsidRPr="009631A7">
        <w:rPr>
          <w:i/>
          <w:lang w:val="en-US"/>
        </w:rPr>
        <w:t>Find all scans depicting marine species</w:t>
      </w:r>
    </w:p>
    <w:p w:rsidR="006915FB" w:rsidRPr="009631A7" w:rsidRDefault="006915FB" w:rsidP="006915FB">
      <w:pPr>
        <w:numPr>
          <w:ilvl w:val="0"/>
          <w:numId w:val="30"/>
        </w:numPr>
        <w:spacing w:after="240" w:line="240" w:lineRule="auto"/>
        <w:ind w:hanging="359"/>
        <w:contextualSpacing/>
        <w:jc w:val="both"/>
        <w:rPr>
          <w:i/>
        </w:rPr>
      </w:pPr>
      <w:r w:rsidRPr="009631A7">
        <w:rPr>
          <w:i/>
        </w:rPr>
        <w:t>Find all scans depicting polychaetes</w:t>
      </w:r>
    </w:p>
    <w:p w:rsidR="006915FB" w:rsidRPr="009631A7" w:rsidRDefault="006915FB" w:rsidP="006915FB">
      <w:pPr>
        <w:numPr>
          <w:ilvl w:val="0"/>
          <w:numId w:val="30"/>
        </w:numPr>
        <w:spacing w:after="240" w:line="240" w:lineRule="auto"/>
        <w:ind w:hanging="359"/>
        <w:contextualSpacing/>
        <w:jc w:val="both"/>
        <w:rPr>
          <w:i/>
          <w:lang w:val="en-US"/>
        </w:rPr>
      </w:pPr>
      <w:r w:rsidRPr="009631A7">
        <w:rPr>
          <w:i/>
          <w:lang w:val="en-US"/>
        </w:rPr>
        <w:t>Find all scans depicting specimens of 5mm length</w:t>
      </w:r>
    </w:p>
    <w:p w:rsidR="006915FB" w:rsidRPr="009631A7" w:rsidRDefault="006915FB" w:rsidP="006915FB">
      <w:pPr>
        <w:numPr>
          <w:ilvl w:val="0"/>
          <w:numId w:val="30"/>
        </w:numPr>
        <w:spacing w:after="240" w:line="240" w:lineRule="auto"/>
        <w:ind w:hanging="359"/>
        <w:contextualSpacing/>
        <w:jc w:val="both"/>
        <w:rPr>
          <w:i/>
          <w:lang w:val="en-US"/>
        </w:rPr>
      </w:pPr>
      <w:r w:rsidRPr="009631A7">
        <w:rPr>
          <w:i/>
          <w:lang w:val="en-US"/>
        </w:rPr>
        <w:t>Find all scans depicting specimens stained with Iodine</w:t>
      </w:r>
    </w:p>
    <w:p w:rsidR="006915FB" w:rsidRPr="009631A7" w:rsidRDefault="006915FB" w:rsidP="006915FB">
      <w:pPr>
        <w:spacing w:after="240"/>
        <w:jc w:val="both"/>
        <w:rPr>
          <w:lang w:val="en-US"/>
        </w:rPr>
      </w:pPr>
      <w:r w:rsidRPr="009631A7">
        <w:rPr>
          <w:lang w:val="en-US"/>
        </w:rPr>
        <w:t xml:space="preserve"> </w:t>
      </w:r>
    </w:p>
    <w:p w:rsidR="006915FB" w:rsidRPr="009631A7" w:rsidRDefault="006915FB" w:rsidP="006915FB">
      <w:pPr>
        <w:spacing w:after="240"/>
        <w:ind w:firstLine="361"/>
        <w:jc w:val="both"/>
      </w:pPr>
      <w:r w:rsidRPr="009631A7">
        <w:rPr>
          <w:lang w:val="en-US"/>
        </w:rPr>
        <w:t xml:space="preserve">For genetics, some </w:t>
      </w:r>
      <w:r w:rsidRPr="009631A7">
        <w:t>indicative competency queries are:</w:t>
      </w:r>
    </w:p>
    <w:p w:rsidR="006915FB" w:rsidRPr="009631A7" w:rsidRDefault="006915FB" w:rsidP="006915FB">
      <w:pPr>
        <w:numPr>
          <w:ilvl w:val="0"/>
          <w:numId w:val="31"/>
        </w:numPr>
        <w:spacing w:after="240" w:line="240" w:lineRule="auto"/>
        <w:ind w:hanging="359"/>
        <w:contextualSpacing/>
        <w:jc w:val="both"/>
        <w:rPr>
          <w:i/>
          <w:lang w:val="en-US"/>
        </w:rPr>
      </w:pPr>
      <w:r w:rsidRPr="009631A7">
        <w:rPr>
          <w:i/>
          <w:lang w:val="en-US"/>
        </w:rPr>
        <w:t>How many/Which samples have been sequenced with e.g. Illumina HiSeq?</w:t>
      </w:r>
    </w:p>
    <w:p w:rsidR="006915FB" w:rsidRPr="009631A7" w:rsidRDefault="006915FB" w:rsidP="006915FB">
      <w:pPr>
        <w:numPr>
          <w:ilvl w:val="0"/>
          <w:numId w:val="31"/>
        </w:numPr>
        <w:spacing w:after="240" w:line="240" w:lineRule="auto"/>
        <w:ind w:hanging="359"/>
        <w:contextualSpacing/>
        <w:jc w:val="both"/>
        <w:rPr>
          <w:i/>
          <w:lang w:val="en-US"/>
        </w:rPr>
      </w:pPr>
      <w:r w:rsidRPr="009631A7">
        <w:rPr>
          <w:i/>
          <w:lang w:val="en-US"/>
        </w:rPr>
        <w:t>How many/Which samples have been analyzed with e.g. Qiime?</w:t>
      </w:r>
    </w:p>
    <w:p w:rsidR="006915FB" w:rsidRPr="009631A7" w:rsidRDefault="006915FB" w:rsidP="006915FB">
      <w:pPr>
        <w:spacing w:after="240" w:line="240" w:lineRule="auto"/>
        <w:ind w:left="720"/>
        <w:contextualSpacing/>
        <w:jc w:val="both"/>
        <w:rPr>
          <w:lang w:val="en-US"/>
        </w:rPr>
      </w:pPr>
    </w:p>
    <w:p w:rsidR="006915FB" w:rsidRPr="009631A7" w:rsidRDefault="006915FB" w:rsidP="006915FB">
      <w:pPr>
        <w:spacing w:after="240"/>
        <w:ind w:firstLine="361"/>
        <w:jc w:val="both"/>
        <w:rPr>
          <w:lang w:val="en-US"/>
        </w:rPr>
      </w:pPr>
      <w:r w:rsidRPr="009631A7">
        <w:rPr>
          <w:lang w:val="en-US"/>
        </w:rPr>
        <w:t>Some indicative competency queries for environmental parameters are:</w:t>
      </w:r>
    </w:p>
    <w:p w:rsidR="006915FB" w:rsidRPr="009631A7" w:rsidRDefault="006915FB" w:rsidP="006915FB">
      <w:pPr>
        <w:numPr>
          <w:ilvl w:val="0"/>
          <w:numId w:val="32"/>
        </w:numPr>
        <w:spacing w:after="240" w:line="240" w:lineRule="auto"/>
        <w:ind w:hanging="359"/>
        <w:contextualSpacing/>
        <w:jc w:val="both"/>
        <w:rPr>
          <w:i/>
          <w:lang w:val="en-US"/>
        </w:rPr>
      </w:pPr>
      <w:r w:rsidRPr="009631A7">
        <w:rPr>
          <w:i/>
          <w:lang w:val="en-US"/>
        </w:rPr>
        <w:t>How many stations have pH x ?</w:t>
      </w:r>
    </w:p>
    <w:p w:rsidR="006915FB" w:rsidRPr="009631A7" w:rsidRDefault="006915FB" w:rsidP="006915FB">
      <w:pPr>
        <w:numPr>
          <w:ilvl w:val="0"/>
          <w:numId w:val="32"/>
        </w:numPr>
        <w:spacing w:after="240" w:line="240" w:lineRule="auto"/>
        <w:ind w:hanging="359"/>
        <w:contextualSpacing/>
        <w:jc w:val="both"/>
        <w:rPr>
          <w:i/>
          <w:lang w:val="en-US"/>
        </w:rPr>
      </w:pPr>
      <w:r w:rsidRPr="009631A7">
        <w:rPr>
          <w:i/>
          <w:lang w:val="en-US"/>
        </w:rPr>
        <w:t>Which lagoon has salinity x psu ?</w:t>
      </w:r>
    </w:p>
    <w:p w:rsidR="006915FB" w:rsidRPr="009631A7" w:rsidRDefault="006915FB" w:rsidP="006915FB">
      <w:pPr>
        <w:numPr>
          <w:ilvl w:val="0"/>
          <w:numId w:val="32"/>
        </w:numPr>
        <w:spacing w:after="240" w:line="240" w:lineRule="auto"/>
        <w:ind w:hanging="359"/>
        <w:contextualSpacing/>
        <w:jc w:val="both"/>
        <w:rPr>
          <w:i/>
        </w:rPr>
      </w:pPr>
      <w:r w:rsidRPr="009631A7">
        <w:rPr>
          <w:i/>
          <w:lang w:val="en-US"/>
        </w:rPr>
        <w:t>Find the species that were found in salinity x Psu</w:t>
      </w:r>
    </w:p>
    <w:p w:rsidR="006915FB" w:rsidRPr="009631A7" w:rsidRDefault="006915FB" w:rsidP="006915FB">
      <w:pPr>
        <w:jc w:val="both"/>
        <w:rPr>
          <w:lang w:val="en-US"/>
        </w:rPr>
      </w:pPr>
    </w:p>
    <w:p w:rsidR="006915FB" w:rsidRPr="009631A7" w:rsidRDefault="006915FB" w:rsidP="006915FB">
      <w:pPr>
        <w:ind w:firstLine="361"/>
        <w:jc w:val="both"/>
        <w:rPr>
          <w:lang w:val="en-US"/>
        </w:rPr>
      </w:pPr>
      <w:r w:rsidRPr="009631A7">
        <w:rPr>
          <w:lang w:val="en-US"/>
        </w:rPr>
        <w:t>Each query was analyzed and expressed in SPARQL. The selected semantic schemata were extended to cover any new concept of interest.</w:t>
      </w:r>
    </w:p>
    <w:p w:rsidR="006915FB" w:rsidRPr="009631A7" w:rsidRDefault="006915FB" w:rsidP="006915FB">
      <w:pPr>
        <w:jc w:val="both"/>
        <w:rPr>
          <w:lang w:val="en-US"/>
        </w:rPr>
      </w:pPr>
    </w:p>
    <w:p w:rsidR="006915FB" w:rsidRPr="009631A7" w:rsidRDefault="006915FB" w:rsidP="006915FB">
      <w:pPr>
        <w:pStyle w:val="Heading2"/>
        <w:rPr>
          <w:rFonts w:asciiTheme="minorHAnsi" w:eastAsia="Times New Roman" w:hAnsiTheme="minorHAnsi"/>
          <w:lang w:val="en-US"/>
        </w:rPr>
      </w:pPr>
      <w:bookmarkStart w:id="22" w:name="_Toc437963768"/>
      <w:r w:rsidRPr="009631A7">
        <w:rPr>
          <w:rFonts w:asciiTheme="minorHAnsi" w:eastAsia="Times New Roman" w:hAnsiTheme="minorHAnsi"/>
          <w:lang w:val="en-US"/>
        </w:rPr>
        <w:lastRenderedPageBreak/>
        <w:t>Identification of Main Metadata Categories</w:t>
      </w:r>
      <w:bookmarkEnd w:id="22"/>
    </w:p>
    <w:p w:rsidR="006915FB" w:rsidRPr="009631A7" w:rsidRDefault="006915FB" w:rsidP="006915FB">
      <w:pPr>
        <w:spacing w:after="0" w:line="240" w:lineRule="auto"/>
        <w:ind w:firstLine="360"/>
        <w:jc w:val="both"/>
        <w:rPr>
          <w:rFonts w:eastAsiaTheme="minorEastAsia"/>
          <w:color w:val="000000" w:themeColor="text1"/>
          <w:kern w:val="24"/>
          <w:lang w:val="en-US" w:eastAsia="el-GR" w:bidi="ar-SA"/>
        </w:rPr>
      </w:pPr>
    </w:p>
    <w:p w:rsidR="006915FB" w:rsidRPr="009631A7" w:rsidRDefault="006915FB" w:rsidP="006915FB">
      <w:pPr>
        <w:spacing w:after="0" w:line="240" w:lineRule="auto"/>
        <w:ind w:firstLine="360"/>
        <w:jc w:val="both"/>
        <w:rPr>
          <w:rFonts w:eastAsiaTheme="minorEastAsia"/>
          <w:color w:val="000000" w:themeColor="text1"/>
          <w:kern w:val="24"/>
          <w:lang w:val="en-US" w:eastAsia="el-GR" w:bidi="ar-SA"/>
        </w:rPr>
      </w:pPr>
      <w:r w:rsidRPr="009631A7">
        <w:rPr>
          <w:rFonts w:eastAsiaTheme="minorEastAsia"/>
          <w:color w:val="000000" w:themeColor="text1"/>
          <w:kern w:val="24"/>
          <w:lang w:val="en-US" w:eastAsia="el-GR" w:bidi="ar-SA"/>
        </w:rPr>
        <w:t xml:space="preserve">The analysis of the Greek biodiversity community’s datasets and metadata led to the </w:t>
      </w:r>
      <w:r w:rsidRPr="009631A7">
        <w:rPr>
          <w:rFonts w:eastAsiaTheme="minorEastAsia"/>
          <w:b/>
          <w:bCs/>
          <w:i/>
          <w:iCs/>
          <w:color w:val="000000" w:themeColor="text1"/>
          <w:kern w:val="24"/>
          <w:lang w:val="en-US" w:eastAsia="el-GR" w:bidi="ar-SA"/>
        </w:rPr>
        <w:t xml:space="preserve">identification of </w:t>
      </w:r>
      <w:r w:rsidR="00C27DB5" w:rsidRPr="009631A7">
        <w:rPr>
          <w:rFonts w:eastAsiaTheme="minorEastAsia"/>
          <w:b/>
          <w:bCs/>
          <w:i/>
          <w:iCs/>
          <w:color w:val="000000" w:themeColor="text1"/>
          <w:kern w:val="24"/>
          <w:lang w:val="en-US" w:eastAsia="el-GR" w:bidi="ar-SA"/>
        </w:rPr>
        <w:t>fourteen (14)</w:t>
      </w:r>
      <w:r w:rsidRPr="009631A7">
        <w:rPr>
          <w:rFonts w:eastAsiaTheme="minorEastAsia"/>
          <w:b/>
          <w:bCs/>
          <w:i/>
          <w:iCs/>
          <w:color w:val="000000" w:themeColor="text1"/>
          <w:kern w:val="24"/>
          <w:lang w:val="en-US" w:eastAsia="el-GR" w:bidi="ar-SA"/>
        </w:rPr>
        <w:t xml:space="preserve"> main metadata categories </w:t>
      </w:r>
      <w:r w:rsidRPr="009631A7">
        <w:rPr>
          <w:rFonts w:eastAsiaTheme="minorEastAsia"/>
          <w:color w:val="000000" w:themeColor="text1"/>
          <w:kern w:val="24"/>
          <w:lang w:val="en-US" w:eastAsia="el-GR" w:bidi="ar-SA"/>
        </w:rPr>
        <w:t>than can cover the full set of metadata that should be kept in the metadata catalogue:</w:t>
      </w:r>
    </w:p>
    <w:p w:rsidR="006915FB" w:rsidRPr="009631A7" w:rsidRDefault="006915FB" w:rsidP="006915FB">
      <w:pPr>
        <w:spacing w:after="0" w:line="240" w:lineRule="auto"/>
        <w:ind w:firstLine="360"/>
        <w:jc w:val="both"/>
        <w:rPr>
          <w:rFonts w:eastAsia="Times New Roman" w:cs="Times New Roman"/>
          <w:lang w:val="en-US" w:eastAsia="el-GR" w:bidi="ar-SA"/>
        </w:rPr>
      </w:pP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Occurrences</w:t>
      </w:r>
    </w:p>
    <w:p w:rsidR="006915FB" w:rsidRPr="009631A7" w:rsidRDefault="006915FB" w:rsidP="006915FB">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includes information that are about  occurrence events, which are</w:t>
      </w:r>
      <w:r w:rsidRPr="009631A7">
        <w:rPr>
          <w:rFonts w:cs="Times New Roman"/>
          <w:lang w:val="en-US"/>
        </w:rPr>
        <w:t xml:space="preserve"> the events of finding an individual of a species at a particular place (water area, country etc) at a particular time,</w:t>
      </w:r>
      <w:r w:rsidRPr="009631A7">
        <w:rPr>
          <w:rFonts w:eastAsiaTheme="minorEastAsia"/>
          <w:iCs/>
          <w:color w:val="000000" w:themeColor="text1"/>
          <w:kern w:val="24"/>
          <w:lang w:val="en-US" w:eastAsia="el-GR" w:bidi="ar-SA"/>
        </w:rPr>
        <w:t xml:space="preserve"> such as the date of the event, the person and the individual that was observed.</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Identifications</w:t>
      </w:r>
    </w:p>
    <w:p w:rsidR="006915FB" w:rsidRPr="009631A7" w:rsidRDefault="006915FB" w:rsidP="006915FB">
      <w:pPr>
        <w:pStyle w:val="ListParagraph"/>
        <w:spacing w:after="0" w:line="240" w:lineRule="auto"/>
        <w:ind w:left="1080"/>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includes information that are about  identification events, which are</w:t>
      </w:r>
      <w:r w:rsidRPr="009631A7">
        <w:rPr>
          <w:rFonts w:cs="Times New Roman"/>
          <w:lang w:val="en-US"/>
        </w:rPr>
        <w:t xml:space="preserve"> the events </w:t>
      </w:r>
      <w:r w:rsidRPr="009631A7">
        <w:rPr>
          <w:rFonts w:cs="Times New Roman"/>
          <w:bCs/>
          <w:sz w:val="24"/>
          <w:szCs w:val="24"/>
          <w:lang w:val="en-US"/>
        </w:rPr>
        <w:t>of</w:t>
      </w:r>
      <w:r w:rsidRPr="009631A7">
        <w:rPr>
          <w:rFonts w:cs="Times New Roman"/>
          <w:sz w:val="24"/>
          <w:szCs w:val="24"/>
          <w:lang w:val="en-US"/>
        </w:rPr>
        <w:t xml:space="preserve"> the taxonomic determination of organisms</w:t>
      </w:r>
      <w:r w:rsidRPr="009631A7">
        <w:rPr>
          <w:rFonts w:cs="Times New Roman"/>
          <w:lang w:val="en-US"/>
        </w:rPr>
        <w:t>,</w:t>
      </w:r>
      <w:r w:rsidRPr="009631A7">
        <w:rPr>
          <w:rFonts w:eastAsiaTheme="minorEastAsia"/>
          <w:iCs/>
          <w:color w:val="000000" w:themeColor="text1"/>
          <w:kern w:val="24"/>
          <w:lang w:val="en-US" w:eastAsia="el-GR" w:bidi="ar-SA"/>
        </w:rPr>
        <w:t xml:space="preserve"> such as the date of the event, the person and the individual that was observed.</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Taxonomy</w:t>
      </w:r>
    </w:p>
    <w:p w:rsidR="006915FB" w:rsidRPr="009631A7" w:rsidRDefault="006915FB" w:rsidP="006915FB">
      <w:pPr>
        <w:spacing w:after="0" w:line="240" w:lineRule="auto"/>
        <w:ind w:left="1080"/>
        <w:contextualSpacing/>
        <w:jc w:val="both"/>
        <w:rPr>
          <w:rFonts w:eastAsia="Times New Roman" w:cs="Times New Roman"/>
          <w:lang w:val="en-US" w:eastAsia="el-GR" w:bidi="ar-SA"/>
        </w:rPr>
      </w:pPr>
      <w:r w:rsidRPr="009631A7">
        <w:rPr>
          <w:rFonts w:eastAsia="Times New Roman" w:cs="Times New Roman"/>
          <w:lang w:val="en-US" w:eastAsia="el-GR" w:bidi="ar-SA"/>
        </w:rPr>
        <w:t>This category includes information about taxonomic classification of an organism.</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Naming</w:t>
      </w:r>
    </w:p>
    <w:p w:rsidR="006915FB" w:rsidRPr="009631A7" w:rsidRDefault="006915FB" w:rsidP="006915FB">
      <w:pPr>
        <w:spacing w:after="0" w:line="240" w:lineRule="auto"/>
        <w:ind w:left="1080"/>
        <w:contextualSpacing/>
        <w:jc w:val="both"/>
        <w:rPr>
          <w:rFonts w:eastAsia="Times New Roman" w:cs="Times New Roman"/>
          <w:lang w:val="en-US" w:eastAsia="el-GR" w:bidi="ar-SA"/>
        </w:rPr>
      </w:pPr>
      <w:r w:rsidRPr="009631A7">
        <w:rPr>
          <w:rFonts w:eastAsia="Times New Roman" w:cs="Times New Roman"/>
          <w:lang w:val="en-US" w:eastAsia="el-GR" w:bidi="ar-SA"/>
        </w:rPr>
        <w:t>This category includes information about scientific assignment events, such as the date and the authorship that assigned the name, information about the common name of a species, such as the country that it is used, the language etc, and information about synonyms.</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MicroCT Scannings</w:t>
      </w:r>
    </w:p>
    <w:p w:rsidR="006915FB" w:rsidRPr="009631A7" w:rsidRDefault="006915FB" w:rsidP="006915FB">
      <w:pPr>
        <w:spacing w:after="0" w:line="240" w:lineRule="auto"/>
        <w:ind w:left="1080"/>
        <w:contextualSpacing/>
        <w:jc w:val="both"/>
        <w:rPr>
          <w:rFonts w:eastAsia="Times New Roman" w:cs="Times New Roman"/>
          <w:lang w:val="en-US" w:eastAsia="el-GR" w:bidi="ar-SA"/>
        </w:rPr>
      </w:pPr>
      <w:r w:rsidRPr="009631A7">
        <w:rPr>
          <w:rFonts w:eastAsia="Times New Roman" w:cs="Times New Roman"/>
          <w:lang w:val="en-US" w:eastAsia="el-GR" w:bidi="ar-SA"/>
        </w:rPr>
        <w:t>This category includes information about the micro-ct scanning events of a specimen, such as the device that was used or the date of scanning, information about the reconstruction event that followed the scanning, information about the postprocessing event that follows the reconstruction and information about the specimen that was scanned.</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Environmental</w:t>
      </w:r>
    </w:p>
    <w:p w:rsidR="000C7AEB" w:rsidRPr="009631A7" w:rsidRDefault="000C7AEB" w:rsidP="00C8061B">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 xml:space="preserve">This category includes information about the environmental </w:t>
      </w:r>
      <w:r w:rsidR="00C8061B" w:rsidRPr="009631A7">
        <w:rPr>
          <w:rFonts w:eastAsiaTheme="minorEastAsia"/>
          <w:iCs/>
          <w:color w:val="000000" w:themeColor="text1"/>
          <w:kern w:val="24"/>
          <w:lang w:val="en-US" w:eastAsia="el-GR" w:bidi="ar-SA"/>
        </w:rPr>
        <w:t>parameters measurement event, such as the dimension that was measured, the person that carried out the measurement etc.</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Specimens</w:t>
      </w:r>
    </w:p>
    <w:p w:rsidR="00C8061B" w:rsidRPr="009631A7" w:rsidRDefault="00333EF6" w:rsidP="00C8061B">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includes information about the transformation event of an individual to a specimen, such as the method that was used, the person that carried out the activity etc.</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Specimen Collections</w:t>
      </w:r>
    </w:p>
    <w:p w:rsidR="00333EF6" w:rsidRPr="009631A7" w:rsidRDefault="00333EF6" w:rsidP="00333EF6">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 xml:space="preserve">This category </w:t>
      </w:r>
      <w:r w:rsidR="001D0C63" w:rsidRPr="009631A7">
        <w:rPr>
          <w:rFonts w:eastAsiaTheme="minorEastAsia"/>
          <w:iCs/>
          <w:color w:val="000000" w:themeColor="text1"/>
          <w:kern w:val="24"/>
          <w:lang w:val="en-US" w:eastAsia="el-GR" w:bidi="ar-SA"/>
        </w:rPr>
        <w:t>includes information about collections of specimens, such as information about the creation event of the collection, information about the curator of the collection, the keeper etc.</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Data Collections</w:t>
      </w:r>
    </w:p>
    <w:p w:rsidR="001D0C63" w:rsidRPr="009631A7" w:rsidRDefault="001D0C63" w:rsidP="001D0C63">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includes information about data collections (eg datasets), such as information about the creation event of the collection, the publication event of the collection, the curator of the collection, the owner, the keeper, the publisher, the contributors etc.</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Genetics</w:t>
      </w:r>
    </w:p>
    <w:p w:rsidR="001D0C63" w:rsidRPr="009631A7" w:rsidRDefault="001D0C63" w:rsidP="00C27DB5">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 xml:space="preserve">This category contains information about the </w:t>
      </w:r>
      <w:r w:rsidR="00C27DB5" w:rsidRPr="009631A7">
        <w:rPr>
          <w:rFonts w:eastAsiaTheme="minorEastAsia"/>
          <w:iCs/>
          <w:color w:val="000000" w:themeColor="text1"/>
          <w:kern w:val="24"/>
          <w:lang w:val="en-US" w:eastAsia="el-GR" w:bidi="ar-SA"/>
        </w:rPr>
        <w:t>DNA sampling events and the DNA sequencing events, such as the device that was used, the place of the sampling etc.</w:t>
      </w:r>
      <w:r w:rsidRPr="009631A7">
        <w:rPr>
          <w:rFonts w:eastAsiaTheme="minorEastAsia"/>
          <w:iCs/>
          <w:color w:val="000000" w:themeColor="text1"/>
          <w:kern w:val="24"/>
          <w:lang w:val="en-US" w:eastAsia="el-GR" w:bidi="ar-SA"/>
        </w:rPr>
        <w:t xml:space="preserve"> </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Morphometrics</w:t>
      </w:r>
    </w:p>
    <w:p w:rsidR="00C27DB5" w:rsidRPr="009631A7" w:rsidRDefault="00C27DB5" w:rsidP="00C27DB5">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lastRenderedPageBreak/>
        <w:t>This category contains information about measurement events of specimens or individuals, such as the dimension that was measured, the person that carried out the measurement etc.</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Morphological Characteristi</w:t>
      </w:r>
      <w:r w:rsidR="00C27DB5" w:rsidRPr="009631A7">
        <w:rPr>
          <w:rFonts w:eastAsiaTheme="minorEastAsia"/>
          <w:b/>
          <w:i/>
          <w:iCs/>
          <w:color w:val="000000" w:themeColor="text1"/>
          <w:kern w:val="24"/>
          <w:lang w:val="en-US" w:eastAsia="el-GR" w:bidi="ar-SA"/>
        </w:rPr>
        <w:t>c</w:t>
      </w:r>
      <w:r w:rsidRPr="009631A7">
        <w:rPr>
          <w:rFonts w:eastAsiaTheme="minorEastAsia"/>
          <w:b/>
          <w:i/>
          <w:iCs/>
          <w:color w:val="000000" w:themeColor="text1"/>
          <w:kern w:val="24"/>
          <w:lang w:val="en-US" w:eastAsia="el-GR" w:bidi="ar-SA"/>
        </w:rPr>
        <w:t>s</w:t>
      </w:r>
    </w:p>
    <w:p w:rsidR="00C27DB5" w:rsidRPr="009631A7" w:rsidRDefault="00C27DB5" w:rsidP="00C27DB5">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contains information about the attribute assignment events of morphological characteristics to species.</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Statistical</w:t>
      </w:r>
    </w:p>
    <w:p w:rsidR="00C27DB5" w:rsidRPr="009631A7" w:rsidRDefault="00C27DB5" w:rsidP="00C27DB5">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contains information about the statistical analysis event of data.</w:t>
      </w:r>
    </w:p>
    <w:p w:rsidR="006915FB" w:rsidRPr="009631A7" w:rsidRDefault="006915FB" w:rsidP="006915FB">
      <w:pPr>
        <w:numPr>
          <w:ilvl w:val="0"/>
          <w:numId w:val="16"/>
        </w:numPr>
        <w:spacing w:after="0" w:line="240" w:lineRule="auto"/>
        <w:contextualSpacing/>
        <w:jc w:val="both"/>
        <w:rPr>
          <w:rFonts w:eastAsia="Times New Roman" w:cs="Times New Roman"/>
          <w:b/>
          <w:lang w:val="el-GR" w:eastAsia="el-GR" w:bidi="ar-SA"/>
        </w:rPr>
      </w:pPr>
      <w:r w:rsidRPr="009631A7">
        <w:rPr>
          <w:rFonts w:eastAsiaTheme="minorEastAsia"/>
          <w:b/>
          <w:i/>
          <w:iCs/>
          <w:color w:val="000000" w:themeColor="text1"/>
          <w:kern w:val="24"/>
          <w:lang w:val="en-US" w:eastAsia="el-GR" w:bidi="ar-SA"/>
        </w:rPr>
        <w:t>Occurrence Statistics</w:t>
      </w:r>
    </w:p>
    <w:p w:rsidR="00C27DB5" w:rsidRPr="009631A7" w:rsidRDefault="00C27DB5" w:rsidP="00C27DB5">
      <w:pPr>
        <w:spacing w:after="0" w:line="240" w:lineRule="auto"/>
        <w:ind w:left="1080"/>
        <w:contextualSpacing/>
        <w:jc w:val="both"/>
        <w:rPr>
          <w:rFonts w:eastAsia="Times New Roman" w:cs="Times New Roman"/>
          <w:lang w:val="en-US" w:eastAsia="el-GR" w:bidi="ar-SA"/>
        </w:rPr>
      </w:pPr>
      <w:r w:rsidRPr="009631A7">
        <w:rPr>
          <w:rFonts w:eastAsiaTheme="minorEastAsia"/>
          <w:iCs/>
          <w:color w:val="000000" w:themeColor="text1"/>
          <w:kern w:val="24"/>
          <w:lang w:val="en-US" w:eastAsia="el-GR" w:bidi="ar-SA"/>
        </w:rPr>
        <w:t>This category contains information about the statistics of an occurrence.</w:t>
      </w:r>
    </w:p>
    <w:p w:rsidR="006915FB" w:rsidRPr="009631A7" w:rsidRDefault="006915FB" w:rsidP="006915FB">
      <w:pPr>
        <w:widowControl w:val="0"/>
        <w:rPr>
          <w:lang w:val="en-US"/>
        </w:rPr>
      </w:pPr>
    </w:p>
    <w:p w:rsidR="006915FB" w:rsidRPr="009631A7" w:rsidRDefault="006915FB" w:rsidP="006915FB">
      <w:pPr>
        <w:pStyle w:val="Heading2"/>
        <w:rPr>
          <w:rFonts w:asciiTheme="minorHAnsi" w:hAnsiTheme="minorHAnsi"/>
          <w:lang w:val="en-US"/>
        </w:rPr>
      </w:pPr>
      <w:bookmarkStart w:id="23" w:name="_Creation_of_the"/>
      <w:bookmarkStart w:id="24" w:name="_Toc437963769"/>
      <w:bookmarkEnd w:id="23"/>
      <w:r w:rsidRPr="009631A7">
        <w:rPr>
          <w:rFonts w:asciiTheme="minorHAnsi" w:hAnsiTheme="minorHAnsi"/>
          <w:lang w:val="en-US"/>
        </w:rPr>
        <w:t>Creation of the Metadata Catalogue</w:t>
      </w:r>
      <w:bookmarkEnd w:id="24"/>
    </w:p>
    <w:p w:rsidR="006915FB" w:rsidRPr="009631A7" w:rsidRDefault="006915FB" w:rsidP="006915FB">
      <w:pPr>
        <w:rPr>
          <w:lang w:val="en-US"/>
        </w:rPr>
      </w:pPr>
    </w:p>
    <w:p w:rsidR="006915FB" w:rsidRPr="009631A7" w:rsidRDefault="006915FB" w:rsidP="006915FB">
      <w:pPr>
        <w:ind w:firstLine="720"/>
        <w:jc w:val="both"/>
        <w:rPr>
          <w:lang w:val="en-US"/>
        </w:rPr>
      </w:pPr>
      <w:r w:rsidRPr="009631A7">
        <w:rPr>
          <w:lang w:val="en-US"/>
        </w:rPr>
        <w:t xml:space="preserve">For each metadata category a set of the mandatory metadata that should be kept was created. In order to document every mandatory metadata a </w:t>
      </w:r>
      <w:r w:rsidRPr="009631A7">
        <w:rPr>
          <w:bCs/>
          <w:iCs/>
          <w:lang w:val="en-US"/>
        </w:rPr>
        <w:t xml:space="preserve">Metadata Catalogue </w:t>
      </w:r>
      <w:r w:rsidRPr="009631A7">
        <w:rPr>
          <w:lang w:val="en-US"/>
        </w:rPr>
        <w:t xml:space="preserve">was created. The catalogue is </w:t>
      </w:r>
      <w:r w:rsidRPr="009631A7">
        <w:rPr>
          <w:bCs/>
          <w:iCs/>
          <w:lang w:val="en-US"/>
        </w:rPr>
        <w:t xml:space="preserve">continuously evolving and expanded </w:t>
      </w:r>
      <w:r w:rsidRPr="009631A7">
        <w:rPr>
          <w:lang w:val="en-US"/>
        </w:rPr>
        <w:t xml:space="preserve">according to the new types of metadata and datasets that are collected by the community. For the moment (April 2015) it contains </w:t>
      </w:r>
      <w:r w:rsidRPr="009631A7">
        <w:rPr>
          <w:bCs/>
          <w:iCs/>
          <w:lang w:val="en-US"/>
        </w:rPr>
        <w:t>more than</w:t>
      </w:r>
      <w:r w:rsidRPr="009631A7">
        <w:rPr>
          <w:b/>
          <w:bCs/>
          <w:i/>
          <w:iCs/>
          <w:lang w:val="en-US"/>
        </w:rPr>
        <w:t xml:space="preserve"> </w:t>
      </w:r>
      <w:r w:rsidRPr="009631A7">
        <w:rPr>
          <w:lang w:val="en-US"/>
        </w:rPr>
        <w:t>200 metadata fields descriptions, 300 examples, and more than 100 mappings to the semantic models.</w:t>
      </w:r>
    </w:p>
    <w:p w:rsidR="006915FB" w:rsidRPr="009631A7" w:rsidRDefault="006915FB" w:rsidP="006915FB">
      <w:pPr>
        <w:ind w:firstLine="720"/>
        <w:jc w:val="both"/>
        <w:rPr>
          <w:lang w:val="en-US"/>
        </w:rPr>
      </w:pPr>
      <w:r w:rsidRPr="009631A7">
        <w:rPr>
          <w:lang w:val="en-US"/>
        </w:rPr>
        <w:t xml:space="preserve">Metadata Catalogue is described in details in </w:t>
      </w:r>
      <w:r w:rsidRPr="009631A7">
        <w:rPr>
          <w:b/>
          <w:i/>
          <w:lang w:val="en-US"/>
        </w:rPr>
        <w:t>Deliverable 2.2: Metadata Catalogue</w:t>
      </w:r>
      <w:r w:rsidRPr="009631A7">
        <w:rPr>
          <w:rStyle w:val="FootnoteReference"/>
          <w:b/>
          <w:i/>
          <w:lang w:val="en-US"/>
        </w:rPr>
        <w:footnoteReference w:id="4"/>
      </w:r>
      <w:r w:rsidRPr="009631A7">
        <w:rPr>
          <w:lang w:val="en-US"/>
        </w:rPr>
        <w:t>. For example the description of the Occurrence Event Metadata follows:</w:t>
      </w:r>
    </w:p>
    <w:p w:rsidR="006915FB" w:rsidRPr="009631A7" w:rsidRDefault="006915FB" w:rsidP="006915FB">
      <w:pPr>
        <w:rPr>
          <w:b/>
          <w:lang w:val="en-US"/>
        </w:rPr>
      </w:pPr>
      <w:r w:rsidRPr="009631A7">
        <w:rPr>
          <w:b/>
          <w:lang w:val="en-US"/>
        </w:rPr>
        <w:t>Occurrence Event Metadata</w:t>
      </w:r>
    </w:p>
    <w:p w:rsidR="006915FB" w:rsidRPr="009631A7" w:rsidRDefault="006915FB" w:rsidP="006915FB">
      <w:pPr>
        <w:jc w:val="both"/>
        <w:rPr>
          <w:rFonts w:cs="Times New Roman"/>
          <w:sz w:val="24"/>
          <w:szCs w:val="24"/>
          <w:lang w:val="en-US"/>
        </w:rPr>
      </w:pPr>
      <w:r w:rsidRPr="009631A7">
        <w:rPr>
          <w:rFonts w:cs="Times New Roman"/>
          <w:bCs/>
          <w:sz w:val="24"/>
          <w:szCs w:val="24"/>
          <w:lang w:val="en-US"/>
        </w:rPr>
        <w:t>Occurrence event is</w:t>
      </w:r>
      <w:r w:rsidRPr="009631A7">
        <w:rPr>
          <w:rFonts w:cs="Times New Roman"/>
          <w:sz w:val="24"/>
          <w:szCs w:val="24"/>
          <w:lang w:val="en-US"/>
        </w:rPr>
        <w:t xml:space="preserve"> the event that someone found an individual of a species at a specific place (water area, country etc). Below, we present the table with the related metadata, their definition, some examples related to metadata of the occurrence event and the mapping to Cidoc – CRM family models (Table 1).</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1"/>
        <w:gridCol w:w="2126"/>
        <w:gridCol w:w="2014"/>
        <w:gridCol w:w="2431"/>
      </w:tblGrid>
      <w:tr w:rsidR="006915FB" w:rsidRPr="009631A7" w:rsidTr="000F4DF5">
        <w:trPr>
          <w:trHeight w:val="315"/>
          <w:tblHeader/>
          <w:jc w:val="center"/>
        </w:trPr>
        <w:tc>
          <w:tcPr>
            <w:tcW w:w="1951" w:type="dxa"/>
            <w:shd w:val="clear" w:color="auto" w:fill="DDD9C3"/>
            <w:noWrap/>
            <w:vAlign w:val="center"/>
          </w:tcPr>
          <w:p w:rsidR="006915FB" w:rsidRPr="009631A7" w:rsidRDefault="006915FB" w:rsidP="000F4DF5">
            <w:pPr>
              <w:spacing w:after="0" w:line="240" w:lineRule="auto"/>
              <w:jc w:val="center"/>
              <w:rPr>
                <w:rFonts w:cs="Times New Roman"/>
                <w:b/>
                <w:bCs/>
                <w:szCs w:val="24"/>
              </w:rPr>
            </w:pPr>
            <w:r w:rsidRPr="009631A7">
              <w:rPr>
                <w:rFonts w:cs="Times New Roman"/>
                <w:b/>
                <w:bCs/>
                <w:szCs w:val="24"/>
              </w:rPr>
              <w:t>Metadata</w:t>
            </w:r>
          </w:p>
        </w:tc>
        <w:tc>
          <w:tcPr>
            <w:tcW w:w="2126" w:type="dxa"/>
            <w:shd w:val="clear" w:color="auto" w:fill="DDD9C3"/>
            <w:noWrap/>
            <w:vAlign w:val="center"/>
          </w:tcPr>
          <w:p w:rsidR="006915FB" w:rsidRPr="009631A7" w:rsidRDefault="006915FB" w:rsidP="000F4DF5">
            <w:pPr>
              <w:spacing w:after="0" w:line="240" w:lineRule="auto"/>
              <w:jc w:val="center"/>
              <w:rPr>
                <w:rFonts w:cs="Times New Roman"/>
                <w:b/>
                <w:bCs/>
                <w:szCs w:val="24"/>
              </w:rPr>
            </w:pPr>
            <w:r w:rsidRPr="009631A7">
              <w:rPr>
                <w:rFonts w:cs="Times New Roman"/>
                <w:b/>
                <w:bCs/>
                <w:szCs w:val="24"/>
              </w:rPr>
              <w:t>Definition</w:t>
            </w:r>
          </w:p>
        </w:tc>
        <w:tc>
          <w:tcPr>
            <w:tcW w:w="2014" w:type="dxa"/>
            <w:shd w:val="clear" w:color="auto" w:fill="DDD9C3"/>
            <w:noWrap/>
            <w:vAlign w:val="center"/>
          </w:tcPr>
          <w:p w:rsidR="006915FB" w:rsidRPr="009631A7" w:rsidRDefault="006915FB" w:rsidP="000F4DF5">
            <w:pPr>
              <w:spacing w:after="0" w:line="240" w:lineRule="auto"/>
              <w:jc w:val="center"/>
              <w:rPr>
                <w:rFonts w:cs="Times New Roman"/>
                <w:b/>
                <w:bCs/>
                <w:szCs w:val="24"/>
              </w:rPr>
            </w:pPr>
            <w:r w:rsidRPr="009631A7">
              <w:rPr>
                <w:rFonts w:cs="Times New Roman"/>
                <w:b/>
                <w:bCs/>
                <w:szCs w:val="24"/>
              </w:rPr>
              <w:t>Example(s)</w:t>
            </w:r>
          </w:p>
        </w:tc>
        <w:tc>
          <w:tcPr>
            <w:tcW w:w="2431" w:type="dxa"/>
            <w:shd w:val="clear" w:color="auto" w:fill="DDD9C3"/>
            <w:noWrap/>
            <w:vAlign w:val="center"/>
          </w:tcPr>
          <w:p w:rsidR="006915FB" w:rsidRPr="009631A7" w:rsidRDefault="006915FB" w:rsidP="000F4DF5">
            <w:pPr>
              <w:spacing w:after="0" w:line="240" w:lineRule="auto"/>
              <w:jc w:val="center"/>
              <w:rPr>
                <w:rFonts w:cs="Times New Roman"/>
                <w:b/>
                <w:bCs/>
                <w:szCs w:val="24"/>
                <w:lang w:val="en-US"/>
              </w:rPr>
            </w:pPr>
            <w:r w:rsidRPr="009631A7">
              <w:rPr>
                <w:rFonts w:cs="Times New Roman"/>
                <w:b/>
                <w:bCs/>
                <w:szCs w:val="24"/>
                <w:lang w:val="en-US"/>
              </w:rPr>
              <w:t>CRM family models</w:t>
            </w:r>
          </w:p>
        </w:tc>
      </w:tr>
      <w:tr w:rsidR="006915FB" w:rsidRPr="009631A7" w:rsidTr="000F4DF5">
        <w:trPr>
          <w:trHeight w:val="1084"/>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occurrenceEvent ID</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ID of the occurrence event that took place.</w:t>
            </w:r>
          </w:p>
        </w:tc>
        <w:tc>
          <w:tcPr>
            <w:tcW w:w="2014" w:type="dxa"/>
            <w:vAlign w:val="center"/>
          </w:tcPr>
          <w:p w:rsidR="006915FB" w:rsidRPr="009631A7" w:rsidRDefault="006915FB" w:rsidP="000F4DF5">
            <w:pPr>
              <w:spacing w:after="0" w:line="240" w:lineRule="auto"/>
              <w:jc w:val="center"/>
              <w:rPr>
                <w:rFonts w:cs="Times New Roman"/>
                <w:sz w:val="20"/>
                <w:szCs w:val="20"/>
                <w:lang w:val="it-IT"/>
              </w:rPr>
            </w:pPr>
            <w:r w:rsidRPr="009631A7">
              <w:rPr>
                <w:rFonts w:cs="Times New Roman"/>
                <w:sz w:val="20"/>
                <w:szCs w:val="20"/>
                <w:lang w:val="it-IT"/>
              </w:rPr>
              <w:t xml:space="preserve">“urn:catalog:IOL:POLY:Sphaerosyllis-levantina-ALA-IL-7-Oct.2009 “                </w:t>
            </w:r>
          </w:p>
        </w:tc>
        <w:tc>
          <w:tcPr>
            <w:tcW w:w="2431" w:type="dxa"/>
            <w:vAlign w:val="center"/>
          </w:tcPr>
          <w:p w:rsidR="006915FB" w:rsidRPr="009631A7" w:rsidDel="001E12C8" w:rsidRDefault="006915FB" w:rsidP="000F4DF5">
            <w:pPr>
              <w:spacing w:after="0" w:line="240" w:lineRule="auto"/>
              <w:jc w:val="center"/>
              <w:rPr>
                <w:del w:id="25" w:author="Nikolaos Minadakis" w:date="2015-02-05T16:59:00Z"/>
                <w:rFonts w:cs="Times New Roman"/>
                <w:sz w:val="20"/>
                <w:szCs w:val="20"/>
                <w:lang w:val="en-US"/>
              </w:rPr>
            </w:pPr>
            <w:del w:id="26"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ins w:id="27" w:author="Nikolaos Minadakis" w:date="2015-02-05T16:59:00Z">
              <w:r w:rsidRPr="009631A7">
                <w:rPr>
                  <w:rFonts w:cs="Times New Roman"/>
                  <w:sz w:val="20"/>
                  <w:szCs w:val="20"/>
                </w:rPr>
                <w:t>P48 has preferred identifier:</w:t>
              </w:r>
              <w:r w:rsidRPr="009631A7">
                <w:rPr>
                  <w:rFonts w:cs="Times New Roman"/>
                  <w:sz w:val="20"/>
                  <w:szCs w:val="20"/>
                </w:rPr>
                <w:br/>
                <w:t>E42 Identifier</w:t>
              </w:r>
            </w:ins>
            <w:del w:id="28" w:author="Nikolaos Minadakis" w:date="2015-02-05T16:59:00Z">
              <w:r w:rsidRPr="009631A7" w:rsidDel="001E12C8">
                <w:rPr>
                  <w:rFonts w:cs="Times New Roman"/>
                  <w:sz w:val="20"/>
                  <w:szCs w:val="20"/>
                  <w:lang w:val="en-US"/>
                </w:rPr>
                <w:delText>P1 is identified by:</w:delText>
              </w:r>
              <w:r w:rsidRPr="009631A7" w:rsidDel="001E12C8">
                <w:rPr>
                  <w:rFonts w:cs="Times New Roman"/>
                  <w:sz w:val="20"/>
                  <w:szCs w:val="20"/>
                  <w:lang w:val="en-US"/>
                </w:rPr>
                <w:br/>
                <w:delText>E42 Identifier</w:delText>
              </w:r>
            </w:del>
          </w:p>
        </w:tc>
      </w:tr>
      <w:tr w:rsidR="006915FB" w:rsidRPr="009631A7" w:rsidTr="000F4DF5">
        <w:trPr>
          <w:trHeight w:val="977"/>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dataset ID</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ID of the dataset that contains records that refer to this occurrence event.</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"d50024ac-5268-477e-8559-933779553b34"</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w:t>
            </w:r>
            <w:r w:rsidRPr="009631A7">
              <w:rPr>
                <w:rFonts w:cs="Times New Roman"/>
                <w:sz w:val="20"/>
                <w:szCs w:val="20"/>
                <w:lang w:val="en-US"/>
              </w:rPr>
              <w:t>EasternMedSyllids</w:t>
            </w:r>
            <w:r w:rsidRPr="009631A7">
              <w:rPr>
                <w:rFonts w:cs="Times New Roman"/>
                <w:sz w:val="20"/>
                <w:szCs w:val="20"/>
              </w:rPr>
              <w:t>"</w:t>
            </w:r>
          </w:p>
        </w:tc>
        <w:tc>
          <w:tcPr>
            <w:tcW w:w="2431" w:type="dxa"/>
            <w:noWrap/>
            <w:vAlign w:val="center"/>
          </w:tcPr>
          <w:p w:rsidR="006915FB" w:rsidRPr="009631A7" w:rsidDel="001E12C8" w:rsidRDefault="006915FB" w:rsidP="000F4DF5">
            <w:pPr>
              <w:spacing w:after="0" w:line="240" w:lineRule="auto"/>
              <w:jc w:val="center"/>
              <w:rPr>
                <w:del w:id="29" w:author="Nikolaos Minadakis" w:date="2015-02-05T16:59:00Z"/>
                <w:rFonts w:cs="Times New Roman"/>
                <w:sz w:val="20"/>
                <w:szCs w:val="20"/>
                <w:lang w:val="en-US"/>
              </w:rPr>
            </w:pPr>
            <w:del w:id="30"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del w:id="31" w:author="Nikolaos Minadakis" w:date="2015-02-05T16:59:00Z">
              <w:r w:rsidRPr="009631A7" w:rsidDel="001E12C8">
                <w:rPr>
                  <w:rFonts w:cs="Times New Roman"/>
                  <w:sz w:val="20"/>
                  <w:szCs w:val="20"/>
                  <w:lang w:val="en-US"/>
                </w:rPr>
                <w:delText xml:space="preserve"> </w:delText>
              </w:r>
            </w:del>
            <w:r w:rsidRPr="009631A7">
              <w:rPr>
                <w:rFonts w:cs="Times New Roman"/>
                <w:sz w:val="20"/>
                <w:szCs w:val="20"/>
                <w:lang w:val="en-US"/>
              </w:rPr>
              <w:t>S19 Encounter Event.</w:t>
            </w:r>
            <w:r w:rsidRPr="009631A7">
              <w:rPr>
                <w:rFonts w:cs="Times New Roman"/>
                <w:sz w:val="20"/>
                <w:szCs w:val="20"/>
                <w:lang w:val="en-US"/>
              </w:rPr>
              <w:br/>
              <w:t>P67B</w:t>
            </w:r>
            <w:r w:rsidRPr="009631A7">
              <w:rPr>
                <w:rFonts w:cs="Times New Roman"/>
                <w:sz w:val="20"/>
                <w:szCs w:val="20"/>
              </w:rPr>
              <w:t xml:space="preserve"> is referred to by:  </w:t>
            </w:r>
            <w:r w:rsidRPr="009631A7">
              <w:rPr>
                <w:rFonts w:cs="Times New Roman"/>
                <w:sz w:val="20"/>
                <w:szCs w:val="20"/>
              </w:rPr>
              <w:br/>
              <w:t>BC21</w:t>
            </w:r>
            <w:r w:rsidRPr="009631A7">
              <w:rPr>
                <w:rFonts w:cs="Times New Roman"/>
                <w:sz w:val="20"/>
                <w:szCs w:val="20"/>
                <w:lang w:val="en-US"/>
              </w:rPr>
              <w:t xml:space="preserve"> Data Set</w:t>
            </w:r>
          </w:p>
        </w:tc>
      </w:tr>
      <w:tr w:rsidR="006915FB" w:rsidRPr="009631A7" w:rsidTr="000F4DF5">
        <w:trPr>
          <w:trHeight w:val="552"/>
          <w:jc w:val="center"/>
        </w:trPr>
        <w:tc>
          <w:tcPr>
            <w:tcW w:w="1951" w:type="dxa"/>
            <w:vAlign w:val="center"/>
          </w:tcPr>
          <w:p w:rsidR="006915FB" w:rsidRPr="009631A7" w:rsidRDefault="006915FB" w:rsidP="000F4DF5">
            <w:pPr>
              <w:spacing w:after="0" w:line="240" w:lineRule="auto"/>
              <w:rPr>
                <w:rFonts w:cs="Times New Roman"/>
                <w:sz w:val="20"/>
                <w:szCs w:val="20"/>
                <w:lang w:val="en-US"/>
              </w:rPr>
            </w:pPr>
            <w:r w:rsidRPr="009631A7">
              <w:rPr>
                <w:rFonts w:cs="Times New Roman"/>
                <w:sz w:val="20"/>
                <w:szCs w:val="20"/>
              </w:rPr>
              <w:t>individualID</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ID of the species’ individual that was found during the occurrence event.</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“urn:lsid:zoobank.org:act:9CEE8F90-9596-49F6-AA22-BB79C0E816D9”</w:t>
            </w:r>
          </w:p>
          <w:p w:rsidR="006915FB" w:rsidRPr="009631A7" w:rsidRDefault="006915FB" w:rsidP="000F4DF5">
            <w:pPr>
              <w:spacing w:after="0" w:line="240" w:lineRule="auto"/>
              <w:jc w:val="center"/>
              <w:rPr>
                <w:rFonts w:cs="Times New Roman"/>
                <w:sz w:val="20"/>
                <w:szCs w:val="20"/>
                <w:highlight w:val="yellow"/>
                <w:lang w:val="en-US"/>
              </w:rPr>
            </w:pPr>
          </w:p>
        </w:tc>
        <w:tc>
          <w:tcPr>
            <w:tcW w:w="2431" w:type="dxa"/>
            <w:noWrap/>
            <w:vAlign w:val="center"/>
          </w:tcPr>
          <w:p w:rsidR="006915FB" w:rsidRPr="009631A7" w:rsidDel="001E12C8" w:rsidRDefault="006915FB" w:rsidP="000F4DF5">
            <w:pPr>
              <w:spacing w:after="0" w:line="240" w:lineRule="auto"/>
              <w:jc w:val="center"/>
              <w:rPr>
                <w:del w:id="32" w:author="Nikolaos Minadakis" w:date="2015-02-05T16:59:00Z"/>
                <w:rFonts w:cs="Times New Roman"/>
                <w:sz w:val="20"/>
                <w:szCs w:val="20"/>
                <w:lang w:val="en-US"/>
              </w:rPr>
            </w:pPr>
            <w:del w:id="33"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S19 Encounter Event.</w:t>
            </w:r>
            <w:r w:rsidRPr="009631A7">
              <w:rPr>
                <w:rFonts w:cs="Times New Roman"/>
                <w:sz w:val="20"/>
                <w:szCs w:val="20"/>
                <w:lang w:val="en-US"/>
              </w:rPr>
              <w:br/>
            </w:r>
            <w:r w:rsidRPr="009631A7">
              <w:rPr>
                <w:rFonts w:cs="Arial"/>
                <w:color w:val="000000"/>
                <w:sz w:val="20"/>
                <w:szCs w:val="20"/>
                <w:lang w:eastAsia="el-GR"/>
              </w:rPr>
              <w:t xml:space="preserve"> </w:t>
            </w:r>
            <w:r w:rsidRPr="009631A7">
              <w:rPr>
                <w:rFonts w:cs="Times New Roman"/>
                <w:sz w:val="20"/>
                <w:szCs w:val="20"/>
              </w:rPr>
              <w:t>O19 has found object:</w:t>
            </w:r>
          </w:p>
          <w:p w:rsidR="006915FB" w:rsidRPr="009631A7" w:rsidRDefault="006915FB" w:rsidP="000F4DF5">
            <w:pPr>
              <w:spacing w:after="0" w:line="240" w:lineRule="auto"/>
              <w:jc w:val="center"/>
              <w:rPr>
                <w:rFonts w:cs="Times New Roman"/>
                <w:sz w:val="20"/>
                <w:szCs w:val="20"/>
              </w:rPr>
            </w:pPr>
            <w:r w:rsidRPr="009631A7">
              <w:rPr>
                <w:rFonts w:cs="Arial"/>
                <w:color w:val="000000"/>
                <w:sz w:val="20"/>
                <w:szCs w:val="20"/>
                <w:lang w:eastAsia="el-GR"/>
              </w:rPr>
              <w:t xml:space="preserve"> </w:t>
            </w:r>
            <w:r w:rsidRPr="009631A7">
              <w:rPr>
                <w:rFonts w:cs="Times New Roman"/>
                <w:sz w:val="20"/>
                <w:szCs w:val="20"/>
              </w:rPr>
              <w:t>E18 Physical Thing</w:t>
            </w:r>
          </w:p>
        </w:tc>
      </w:tr>
      <w:tr w:rsidR="006915FB" w:rsidRPr="009631A7" w:rsidTr="000F4DF5">
        <w:trPr>
          <w:trHeight w:val="1077"/>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lastRenderedPageBreak/>
              <w:t>actor</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person that carried out the occurrence event.</w:t>
            </w:r>
          </w:p>
        </w:tc>
        <w:tc>
          <w:tcPr>
            <w:tcW w:w="2014" w:type="dxa"/>
            <w:noWrap/>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"Sarah Faulwetter"</w:t>
            </w:r>
          </w:p>
        </w:tc>
        <w:tc>
          <w:tcPr>
            <w:tcW w:w="2431" w:type="dxa"/>
            <w:noWrap/>
            <w:vAlign w:val="center"/>
          </w:tcPr>
          <w:p w:rsidR="006915FB" w:rsidRPr="009631A7" w:rsidDel="001E12C8" w:rsidRDefault="006915FB" w:rsidP="000F4DF5">
            <w:pPr>
              <w:spacing w:after="0" w:line="240" w:lineRule="auto"/>
              <w:jc w:val="center"/>
              <w:rPr>
                <w:del w:id="34" w:author="Nikolaos Minadakis" w:date="2015-02-05T16:59:00Z"/>
                <w:rFonts w:cs="Times New Roman"/>
                <w:sz w:val="20"/>
                <w:szCs w:val="20"/>
                <w:lang w:val="en-US"/>
              </w:rPr>
            </w:pPr>
            <w:del w:id="35"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r w:rsidRPr="009631A7">
              <w:rPr>
                <w:rFonts w:cs="Times New Roman"/>
                <w:sz w:val="20"/>
                <w:szCs w:val="20"/>
              </w:rPr>
              <w:t xml:space="preserve"> </w:t>
            </w:r>
            <w:r w:rsidRPr="009631A7">
              <w:rPr>
                <w:rFonts w:cs="Times New Roman"/>
                <w:sz w:val="20"/>
                <w:szCs w:val="20"/>
              </w:rPr>
              <w:br/>
              <w:t xml:space="preserve">P14 carried out by: </w:t>
            </w:r>
            <w:r w:rsidRPr="009631A7">
              <w:rPr>
                <w:rFonts w:cs="Times New Roman"/>
                <w:sz w:val="20"/>
                <w:szCs w:val="20"/>
              </w:rPr>
              <w:br/>
              <w:t>E39 Actor (BT9</w:t>
            </w:r>
            <w:r w:rsidRPr="009631A7">
              <w:rPr>
                <w:rFonts w:cs="Times New Roman"/>
                <w:sz w:val="20"/>
                <w:szCs w:val="20"/>
                <w:lang w:val="en-US"/>
              </w:rPr>
              <w:t xml:space="preserve"> Actor Type</w:t>
            </w:r>
            <w:r w:rsidRPr="009631A7">
              <w:rPr>
                <w:rFonts w:cs="Times New Roman"/>
                <w:sz w:val="20"/>
                <w:szCs w:val="20"/>
              </w:rPr>
              <w:t>, BC8</w:t>
            </w:r>
            <w:r w:rsidRPr="009631A7">
              <w:rPr>
                <w:rFonts w:cs="Times New Roman"/>
                <w:sz w:val="20"/>
                <w:szCs w:val="20"/>
                <w:lang w:val="en-US"/>
              </w:rPr>
              <w:t xml:space="preserve"> Actor)</w:t>
            </w:r>
          </w:p>
        </w:tc>
      </w:tr>
      <w:tr w:rsidR="006915FB" w:rsidRPr="009631A7" w:rsidTr="000F4DF5">
        <w:trPr>
          <w:trHeight w:val="511"/>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time-span</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date of the occurrence event.</w:t>
            </w:r>
          </w:p>
        </w:tc>
        <w:tc>
          <w:tcPr>
            <w:tcW w:w="2014" w:type="dxa"/>
            <w:noWrap/>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"22/10/2012"</w:t>
            </w:r>
          </w:p>
        </w:tc>
        <w:tc>
          <w:tcPr>
            <w:tcW w:w="2431" w:type="dxa"/>
            <w:noWrap/>
            <w:vAlign w:val="center"/>
          </w:tcPr>
          <w:p w:rsidR="006915FB" w:rsidRPr="009631A7" w:rsidDel="001E12C8" w:rsidRDefault="006915FB" w:rsidP="000F4DF5">
            <w:pPr>
              <w:spacing w:after="0" w:line="240" w:lineRule="auto"/>
              <w:jc w:val="center"/>
              <w:rPr>
                <w:del w:id="36" w:author="Nikolaos Minadakis" w:date="2015-02-05T16:59:00Z"/>
                <w:rFonts w:cs="Times New Roman"/>
                <w:sz w:val="20"/>
                <w:szCs w:val="20"/>
                <w:lang w:val="en-US"/>
              </w:rPr>
            </w:pPr>
            <w:del w:id="37"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S19 Encounter Event.</w:t>
            </w:r>
            <w:r w:rsidRPr="009631A7">
              <w:rPr>
                <w:rFonts w:cs="Times New Roman"/>
                <w:sz w:val="20"/>
                <w:szCs w:val="20"/>
              </w:rPr>
              <w:t xml:space="preserve"> </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 xml:space="preserve">P4 has time-span : </w:t>
            </w:r>
            <w:r w:rsidRPr="009631A7">
              <w:rPr>
                <w:rFonts w:cs="Times New Roman"/>
                <w:sz w:val="20"/>
                <w:szCs w:val="20"/>
              </w:rPr>
              <w:br/>
              <w:t>E52 Time-span</w:t>
            </w:r>
          </w:p>
        </w:tc>
      </w:tr>
      <w:tr w:rsidR="006915FB" w:rsidRPr="009631A7" w:rsidTr="000F4DF5">
        <w:trPr>
          <w:trHeight w:val="1408"/>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country</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country that the event took place in.    Recommended best practice is to use a controlled vocabulary such as the Getty Thesaurus of Geographic Names.</w:t>
            </w:r>
          </w:p>
        </w:tc>
        <w:tc>
          <w:tcPr>
            <w:tcW w:w="2014" w:type="dxa"/>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"Greece "                                                                                      "Israel"</w:t>
            </w:r>
          </w:p>
        </w:tc>
        <w:tc>
          <w:tcPr>
            <w:tcW w:w="2431" w:type="dxa"/>
            <w:noWrap/>
            <w:vAlign w:val="center"/>
          </w:tcPr>
          <w:p w:rsidR="006915FB" w:rsidRPr="009631A7" w:rsidRDefault="006915FB" w:rsidP="000F4DF5">
            <w:pPr>
              <w:spacing w:after="0" w:line="240" w:lineRule="auto"/>
              <w:jc w:val="center"/>
              <w:rPr>
                <w:rFonts w:cs="Times New Roman"/>
                <w:sz w:val="20"/>
                <w:szCs w:val="20"/>
                <w:lang w:val="en-US"/>
              </w:rPr>
            </w:pPr>
            <w:del w:id="38" w:author="Nikolaos Minadakis" w:date="2015-02-05T16:59:00Z">
              <w:r w:rsidRPr="009631A7" w:rsidDel="001E12C8">
                <w:rPr>
                  <w:rFonts w:cs="Times New Roman"/>
                  <w:sz w:val="20"/>
                  <w:szCs w:val="20"/>
                  <w:lang w:val="en-US"/>
                </w:rPr>
                <w:delText>CRMsci:</w:delText>
              </w:r>
            </w:del>
            <w:r w:rsidRPr="009631A7">
              <w:rPr>
                <w:rFonts w:cs="Times New Roman"/>
                <w:sz w:val="20"/>
                <w:szCs w:val="20"/>
                <w:lang w:val="en-US"/>
              </w:rPr>
              <w:br/>
              <w:t xml:space="preserve"> 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tc>
      </w:tr>
      <w:tr w:rsidR="006915FB" w:rsidRPr="009631A7" w:rsidTr="000F4DF5">
        <w:trPr>
          <w:trHeight w:val="1691"/>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water area</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water area that the occurrence event took place in. Recommended best practice is to use a controlled vocabulary such as the Getty Thesaurus of Geographic Names</w:t>
            </w:r>
          </w:p>
        </w:tc>
        <w:tc>
          <w:tcPr>
            <w:tcW w:w="2014" w:type="dxa"/>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"IonianSea"                        "MediterraneanSea</w:t>
            </w:r>
          </w:p>
        </w:tc>
        <w:tc>
          <w:tcPr>
            <w:tcW w:w="2431" w:type="dxa"/>
            <w:noWrap/>
            <w:vAlign w:val="center"/>
          </w:tcPr>
          <w:p w:rsidR="006915FB" w:rsidRPr="009631A7" w:rsidRDefault="006915FB" w:rsidP="000F4DF5">
            <w:pPr>
              <w:spacing w:after="0" w:line="240" w:lineRule="auto"/>
              <w:jc w:val="center"/>
              <w:rPr>
                <w:rFonts w:cs="Times New Roman"/>
                <w:sz w:val="20"/>
                <w:szCs w:val="20"/>
                <w:lang w:val="en-US"/>
              </w:rPr>
            </w:pPr>
            <w:del w:id="39" w:author="Nikolaos Minadakis" w:date="2015-02-05T16:59:00Z">
              <w:r w:rsidRPr="009631A7" w:rsidDel="001E12C8">
                <w:rPr>
                  <w:rFonts w:cs="Times New Roman"/>
                  <w:sz w:val="20"/>
                  <w:szCs w:val="20"/>
                  <w:lang w:val="en-US"/>
                </w:rPr>
                <w:delText>CRMsci:</w:delText>
              </w:r>
            </w:del>
            <w:r w:rsidRPr="009631A7">
              <w:rPr>
                <w:rFonts w:cs="Times New Roman"/>
                <w:sz w:val="20"/>
                <w:szCs w:val="20"/>
                <w:lang w:val="en-US"/>
              </w:rPr>
              <w:br/>
              <w:t>S19 Encounter Event.</w:t>
            </w:r>
            <w:r w:rsidRPr="009631A7">
              <w:rPr>
                <w:rFonts w:cs="Times New Roman"/>
                <w:sz w:val="20"/>
                <w:szCs w:val="20"/>
                <w:lang w:val="en-US"/>
              </w:rPr>
              <w:br/>
            </w: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 xml:space="preserve"> </w:t>
            </w:r>
            <w:r w:rsidRPr="009631A7">
              <w:rPr>
                <w:rFonts w:cs="Times New Roman"/>
                <w:sz w:val="20"/>
                <w:szCs w:val="20"/>
              </w:rPr>
              <w:t>P89 falls within:</w:t>
            </w:r>
            <w:r w:rsidRPr="009631A7">
              <w:rPr>
                <w:rFonts w:cs="Times New Roman"/>
                <w:sz w:val="20"/>
                <w:szCs w:val="20"/>
              </w:rPr>
              <w:br/>
              <w:t>BC15</w:t>
            </w:r>
            <w:r w:rsidRPr="009631A7">
              <w:rPr>
                <w:rFonts w:cs="Times New Roman"/>
                <w:sz w:val="20"/>
                <w:szCs w:val="20"/>
                <w:lang w:val="en-US"/>
              </w:rPr>
              <w:t xml:space="preserve"> Water Area</w:t>
            </w:r>
          </w:p>
        </w:tc>
      </w:tr>
      <w:tr w:rsidR="006915FB" w:rsidRPr="009631A7" w:rsidTr="000F4DF5">
        <w:trPr>
          <w:trHeight w:val="699"/>
          <w:jc w:val="center"/>
        </w:trPr>
        <w:tc>
          <w:tcPr>
            <w:tcW w:w="1951" w:type="dxa"/>
            <w:vAlign w:val="center"/>
          </w:tcPr>
          <w:p w:rsidR="006915FB" w:rsidRPr="009631A7" w:rsidRDefault="006915FB" w:rsidP="000F4DF5">
            <w:pPr>
              <w:spacing w:after="0" w:line="240" w:lineRule="auto"/>
              <w:rPr>
                <w:rFonts w:cs="Times New Roman"/>
                <w:sz w:val="20"/>
                <w:szCs w:val="20"/>
                <w:lang w:val="en-US"/>
              </w:rPr>
            </w:pPr>
            <w:r w:rsidRPr="009631A7">
              <w:rPr>
                <w:rFonts w:cs="Times New Roman"/>
                <w:sz w:val="20"/>
                <w:szCs w:val="20"/>
                <w:lang w:val="en-US"/>
              </w:rPr>
              <w:t>h</w:t>
            </w:r>
            <w:r w:rsidRPr="009631A7">
              <w:rPr>
                <w:rFonts w:cs="Times New Roman"/>
                <w:sz w:val="20"/>
                <w:szCs w:val="20"/>
              </w:rPr>
              <w:t>abitat</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type of the ecosystem environment that the occurrence event took place.</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"coastallagoon"                 "rockysubstrate”</w:t>
            </w:r>
          </w:p>
        </w:tc>
        <w:tc>
          <w:tcPr>
            <w:tcW w:w="2431" w:type="dxa"/>
            <w:noWrap/>
            <w:vAlign w:val="center"/>
          </w:tcPr>
          <w:p w:rsidR="006915FB" w:rsidRPr="009631A7" w:rsidRDefault="006915FB" w:rsidP="000F4DF5">
            <w:pPr>
              <w:spacing w:after="0" w:line="240" w:lineRule="auto"/>
              <w:jc w:val="center"/>
              <w:rPr>
                <w:rFonts w:cs="Times New Roman"/>
                <w:sz w:val="20"/>
                <w:szCs w:val="20"/>
                <w:highlight w:val="yellow"/>
                <w:lang w:val="en-US"/>
              </w:rPr>
            </w:pPr>
            <w:del w:id="40" w:author="Nikolaos Minadakis" w:date="2015-02-05T16:59:00Z">
              <w:r w:rsidRPr="009631A7" w:rsidDel="001E12C8">
                <w:rPr>
                  <w:rFonts w:cs="Times New Roman"/>
                  <w:sz w:val="20"/>
                  <w:szCs w:val="20"/>
                  <w:lang w:val="en-US"/>
                </w:rPr>
                <w:delText>MarineTLO:</w:delText>
              </w:r>
            </w:del>
            <w:r w:rsidRPr="009631A7">
              <w:rPr>
                <w:rFonts w:cs="Times New Roman"/>
                <w:sz w:val="20"/>
                <w:szCs w:val="20"/>
                <w:lang w:val="en-US"/>
              </w:rPr>
              <w:br/>
              <w:t>BT7 Ecosystem Type</w:t>
            </w:r>
          </w:p>
        </w:tc>
      </w:tr>
      <w:tr w:rsidR="006915FB" w:rsidRPr="009631A7" w:rsidTr="000F4DF5">
        <w:trPr>
          <w:trHeight w:val="1311"/>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locality</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verbatim location of the event that took place.</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"AmvrakikosKolpos - Rodia lagoon"                                               "AmvrakikosKolpos - Logarou lagoon" </w:t>
            </w:r>
            <w:r w:rsidRPr="009631A7">
              <w:rPr>
                <w:rFonts w:cs="Times New Roman"/>
                <w:sz w:val="20"/>
                <w:szCs w:val="20"/>
                <w:lang w:val="en-US"/>
              </w:rPr>
              <w:br/>
              <w:t>"Alykes"                             "Elounda"</w:t>
            </w:r>
          </w:p>
        </w:tc>
        <w:tc>
          <w:tcPr>
            <w:tcW w:w="2431" w:type="dxa"/>
            <w:noWrap/>
            <w:vAlign w:val="center"/>
          </w:tcPr>
          <w:p w:rsidR="006915FB" w:rsidRPr="009631A7" w:rsidDel="001E12C8" w:rsidRDefault="006915FB" w:rsidP="000F4DF5">
            <w:pPr>
              <w:spacing w:after="0" w:line="240" w:lineRule="auto"/>
              <w:jc w:val="center"/>
              <w:rPr>
                <w:del w:id="41" w:author="Nikolaos Minadakis" w:date="2015-02-05T16:59:00Z"/>
                <w:rFonts w:cs="Times New Roman"/>
                <w:sz w:val="20"/>
                <w:szCs w:val="20"/>
                <w:lang w:val="en-US"/>
              </w:rPr>
            </w:pPr>
            <w:del w:id="42"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O21 has found at: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E53 Place </w:t>
            </w:r>
          </w:p>
        </w:tc>
      </w:tr>
      <w:tr w:rsidR="006915FB" w:rsidRPr="009631A7" w:rsidTr="000F4DF5">
        <w:trPr>
          <w:trHeight w:val="494"/>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locationRemarks</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Remarks of the location of the event that occurred</w:t>
            </w:r>
          </w:p>
        </w:tc>
        <w:tc>
          <w:tcPr>
            <w:tcW w:w="2014" w:type="dxa"/>
            <w:noWrap/>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"Notes"</w:t>
            </w:r>
          </w:p>
        </w:tc>
        <w:tc>
          <w:tcPr>
            <w:tcW w:w="2431" w:type="dxa"/>
            <w:noWrap/>
            <w:vAlign w:val="center"/>
          </w:tcPr>
          <w:p w:rsidR="006915FB" w:rsidRPr="009631A7" w:rsidDel="001E12C8" w:rsidRDefault="006915FB" w:rsidP="000F4DF5">
            <w:pPr>
              <w:spacing w:after="0" w:line="240" w:lineRule="auto"/>
              <w:jc w:val="center"/>
              <w:rPr>
                <w:del w:id="43" w:author="Nikolaos Minadakis" w:date="2015-02-05T16:59:00Z"/>
                <w:rFonts w:cs="Times New Roman"/>
                <w:sz w:val="20"/>
                <w:szCs w:val="20"/>
                <w:lang w:val="en-US"/>
              </w:rPr>
            </w:pPr>
            <w:del w:id="44"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P3 has note: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E62 String</w:t>
            </w:r>
          </w:p>
        </w:tc>
      </w:tr>
      <w:tr w:rsidR="006915FB" w:rsidRPr="009631A7" w:rsidTr="000F4DF5">
        <w:trPr>
          <w:trHeight w:val="1692"/>
          <w:jc w:val="center"/>
        </w:trPr>
        <w:tc>
          <w:tcPr>
            <w:tcW w:w="1951" w:type="dxa"/>
            <w:noWrap/>
            <w:vAlign w:val="center"/>
          </w:tcPr>
          <w:p w:rsidR="006915FB" w:rsidRPr="009631A7" w:rsidRDefault="006915FB" w:rsidP="000F4DF5">
            <w:pPr>
              <w:spacing w:after="0" w:line="240" w:lineRule="auto"/>
              <w:rPr>
                <w:rFonts w:cs="Times New Roman"/>
                <w:sz w:val="20"/>
                <w:szCs w:val="20"/>
                <w:lang w:val="en-US"/>
              </w:rPr>
            </w:pPr>
            <w:r w:rsidRPr="009631A7">
              <w:rPr>
                <w:rFonts w:cs="Times New Roman"/>
                <w:sz w:val="20"/>
                <w:szCs w:val="20"/>
                <w:lang w:val="en-US"/>
              </w:rPr>
              <w:t>locationID</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An identifier for the set of location information. May be a global unique identifier or an identifier specific to the data set</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http://www.marineregions.org/gazetteer.php?p=details&amp;id=3666</w:t>
            </w:r>
          </w:p>
          <w:p w:rsidR="006915FB" w:rsidRPr="009631A7" w:rsidRDefault="006915FB" w:rsidP="000F4DF5">
            <w:pPr>
              <w:spacing w:after="0" w:line="240" w:lineRule="auto"/>
              <w:jc w:val="center"/>
              <w:rPr>
                <w:rFonts w:cs="Times New Roman"/>
                <w:sz w:val="20"/>
                <w:szCs w:val="20"/>
                <w:u w:val="single"/>
                <w:lang w:val="en-US"/>
              </w:rPr>
            </w:pPr>
          </w:p>
        </w:tc>
        <w:tc>
          <w:tcPr>
            <w:tcW w:w="2431" w:type="dxa"/>
            <w:noWrap/>
            <w:vAlign w:val="center"/>
          </w:tcPr>
          <w:p w:rsidR="006915FB" w:rsidRPr="009631A7" w:rsidDel="001E12C8" w:rsidRDefault="006915FB" w:rsidP="000F4DF5">
            <w:pPr>
              <w:spacing w:after="0" w:line="240" w:lineRule="auto"/>
              <w:jc w:val="center"/>
              <w:rPr>
                <w:del w:id="45" w:author="Nikolaos Minadakis" w:date="2015-02-05T16:59:00Z"/>
                <w:rFonts w:cs="Times New Roman"/>
                <w:sz w:val="20"/>
                <w:szCs w:val="20"/>
                <w:lang w:val="en-US"/>
              </w:rPr>
            </w:pPr>
            <w:del w:id="46"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r w:rsidRPr="009631A7">
              <w:rPr>
                <w:rFonts w:cs="Times New Roman"/>
                <w:sz w:val="20"/>
                <w:szCs w:val="20"/>
                <w:lang w:val="en-US"/>
              </w:rPr>
              <w:br/>
              <w:t>O21 has found at: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E53 Place. </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P1 is identified by:</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E42 Identifier</w:t>
            </w:r>
          </w:p>
        </w:tc>
      </w:tr>
      <w:tr w:rsidR="006915FB" w:rsidRPr="009631A7" w:rsidTr="000F4DF5">
        <w:trPr>
          <w:trHeight w:val="670"/>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equipmentType</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type of the equipment that was used during the occurrence</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"WA265/SS21"                       "Van Veen Grab"</w:t>
            </w:r>
          </w:p>
        </w:tc>
        <w:tc>
          <w:tcPr>
            <w:tcW w:w="2431" w:type="dxa"/>
            <w:noWrap/>
            <w:vAlign w:val="center"/>
          </w:tcPr>
          <w:p w:rsidR="006915FB" w:rsidRPr="009631A7" w:rsidDel="001E12C8" w:rsidRDefault="006915FB" w:rsidP="000F4DF5">
            <w:pPr>
              <w:spacing w:after="0" w:line="240" w:lineRule="auto"/>
              <w:jc w:val="center"/>
              <w:rPr>
                <w:del w:id="47" w:author="Nikolaos Minadakis" w:date="2015-02-05T16:59:00Z"/>
                <w:rFonts w:cs="Times New Roman"/>
                <w:sz w:val="20"/>
                <w:szCs w:val="20"/>
                <w:lang w:val="en-US"/>
              </w:rPr>
            </w:pPr>
            <w:del w:id="48"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P125 used object of type: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 xml:space="preserve"> BT11</w:t>
            </w:r>
            <w:r w:rsidRPr="009631A7">
              <w:rPr>
                <w:rFonts w:cs="Times New Roman"/>
                <w:sz w:val="20"/>
                <w:szCs w:val="20"/>
                <w:lang w:val="en-US"/>
              </w:rPr>
              <w:t xml:space="preserve"> Equipment Type</w:t>
            </w:r>
          </w:p>
        </w:tc>
      </w:tr>
      <w:tr w:rsidR="006915FB" w:rsidRPr="009631A7" w:rsidTr="000F4DF5">
        <w:trPr>
          <w:trHeight w:val="694"/>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latitude</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geographic latitude of the place that the occurrence event took place</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"390.767.777.778"                  "390.539.722.222"</w:t>
            </w:r>
            <w:r w:rsidRPr="009631A7">
              <w:rPr>
                <w:rFonts w:cs="Times New Roman"/>
                <w:sz w:val="20"/>
                <w:szCs w:val="20"/>
                <w:vertAlign w:val="superscript"/>
                <w:lang w:val="en-US"/>
              </w:rPr>
              <w:t>7</w:t>
            </w:r>
          </w:p>
        </w:tc>
        <w:tc>
          <w:tcPr>
            <w:tcW w:w="2431" w:type="dxa"/>
            <w:noWrap/>
            <w:vAlign w:val="center"/>
          </w:tcPr>
          <w:p w:rsidR="006915FB" w:rsidRPr="009631A7" w:rsidDel="001E12C8" w:rsidRDefault="006915FB" w:rsidP="000F4DF5">
            <w:pPr>
              <w:spacing w:after="0" w:line="240" w:lineRule="auto"/>
              <w:jc w:val="center"/>
              <w:rPr>
                <w:del w:id="49" w:author="Nikolaos Minadakis" w:date="2015-02-05T16:59:00Z"/>
                <w:rFonts w:cs="Times New Roman"/>
                <w:sz w:val="20"/>
                <w:szCs w:val="20"/>
                <w:lang w:val="en-US"/>
              </w:rPr>
            </w:pPr>
            <w:del w:id="50"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P87 is identified by: </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lastRenderedPageBreak/>
              <w:t>E47 Spatial Coordinates</w:t>
            </w:r>
          </w:p>
        </w:tc>
      </w:tr>
      <w:tr w:rsidR="006915FB" w:rsidRPr="009631A7" w:rsidTr="000F4DF5">
        <w:trPr>
          <w:trHeight w:val="690"/>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lastRenderedPageBreak/>
              <w:t>longitude</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geographic longitude of the place that the occurrence event took place</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"2.081.125"                            "20.913"</w:t>
            </w:r>
          </w:p>
        </w:tc>
        <w:tc>
          <w:tcPr>
            <w:tcW w:w="2431" w:type="dxa"/>
            <w:noWrap/>
            <w:vAlign w:val="center"/>
          </w:tcPr>
          <w:p w:rsidR="006915FB" w:rsidRPr="009631A7" w:rsidDel="001E12C8" w:rsidRDefault="006915FB" w:rsidP="000F4DF5">
            <w:pPr>
              <w:spacing w:after="0" w:line="240" w:lineRule="auto"/>
              <w:jc w:val="center"/>
              <w:rPr>
                <w:del w:id="51" w:author="Nikolaos Minadakis" w:date="2015-02-05T16:59:00Z"/>
                <w:rFonts w:cs="Times New Roman"/>
                <w:sz w:val="20"/>
                <w:szCs w:val="20"/>
                <w:lang w:val="en-US"/>
              </w:rPr>
            </w:pPr>
            <w:del w:id="52"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r w:rsidRPr="009631A7">
              <w:rPr>
                <w:rFonts w:cs="Times New Roman"/>
                <w:sz w:val="20"/>
                <w:szCs w:val="20"/>
                <w:lang w:val="en-US"/>
              </w:rPr>
              <w:br/>
            </w: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 </w:t>
            </w:r>
            <w:r w:rsidRPr="009631A7">
              <w:rPr>
                <w:rFonts w:cs="Times New Roman"/>
                <w:sz w:val="20"/>
                <w:szCs w:val="20"/>
              </w:rPr>
              <w:t>P87 is identified by: E47 Spatial Coordinates</w:t>
            </w:r>
          </w:p>
        </w:tc>
      </w:tr>
      <w:tr w:rsidR="006915FB" w:rsidRPr="009631A7" w:rsidTr="000F4DF5">
        <w:trPr>
          <w:trHeight w:val="559"/>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maximumDepth</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maximum depth that the occurrence event took place</w:t>
            </w:r>
          </w:p>
        </w:tc>
        <w:tc>
          <w:tcPr>
            <w:tcW w:w="2014" w:type="dxa"/>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"3"                                                         "0,5"</w:t>
            </w:r>
          </w:p>
        </w:tc>
        <w:tc>
          <w:tcPr>
            <w:tcW w:w="2431" w:type="dxa"/>
            <w:noWrap/>
            <w:vAlign w:val="center"/>
          </w:tcPr>
          <w:p w:rsidR="006915FB" w:rsidRPr="009631A7" w:rsidDel="001E12C8" w:rsidRDefault="006915FB" w:rsidP="000F4DF5">
            <w:pPr>
              <w:spacing w:after="0" w:line="240" w:lineRule="auto"/>
              <w:jc w:val="center"/>
              <w:rPr>
                <w:del w:id="53" w:author="Nikolaos Minadakis" w:date="2015-02-05T16:59:00Z"/>
                <w:rFonts w:cs="Times New Roman"/>
                <w:sz w:val="20"/>
                <w:szCs w:val="20"/>
                <w:lang w:val="en-US"/>
              </w:rPr>
            </w:pPr>
            <w:del w:id="54"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P7 took place at</w:t>
            </w:r>
            <w:r w:rsidRPr="009631A7">
              <w:rPr>
                <w:rFonts w:cs="Times New Roman"/>
                <w:sz w:val="20"/>
                <w:szCs w:val="20"/>
                <w:lang w:val="en-US"/>
              </w:rPr>
              <w:t>:</w:t>
            </w:r>
            <w:r w:rsidRPr="009631A7">
              <w:rPr>
                <w:rFonts w:cs="Times New Roman"/>
                <w:sz w:val="20"/>
                <w:szCs w:val="20"/>
                <w:lang w:val="en-US"/>
              </w:rPr>
              <w:b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P3 has note</w:t>
            </w:r>
            <w:r w:rsidRPr="009631A7">
              <w:rPr>
                <w:rFonts w:cs="Times New Roman"/>
                <w:sz w:val="20"/>
                <w:szCs w:val="20"/>
              </w:rPr>
              <w: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E62 String </w:t>
            </w:r>
          </w:p>
        </w:tc>
      </w:tr>
      <w:tr w:rsidR="006915FB" w:rsidRPr="009631A7" w:rsidTr="000F4DF5">
        <w:trPr>
          <w:trHeight w:val="553"/>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minimumDepth</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minimum depth that the occurrence event took place</w:t>
            </w:r>
          </w:p>
        </w:tc>
        <w:tc>
          <w:tcPr>
            <w:tcW w:w="2014" w:type="dxa"/>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"20"                                                                     "45"</w:t>
            </w:r>
          </w:p>
        </w:tc>
        <w:tc>
          <w:tcPr>
            <w:tcW w:w="2431" w:type="dxa"/>
            <w:noWrap/>
            <w:vAlign w:val="center"/>
          </w:tcPr>
          <w:p w:rsidR="006915FB" w:rsidRPr="009631A7" w:rsidDel="001E12C8" w:rsidRDefault="006915FB" w:rsidP="000F4DF5">
            <w:pPr>
              <w:spacing w:after="0" w:line="240" w:lineRule="auto"/>
              <w:jc w:val="center"/>
              <w:rPr>
                <w:del w:id="55" w:author="Nikolaos Minadakis" w:date="2015-02-05T16:59:00Z"/>
                <w:rFonts w:cs="Times New Roman"/>
                <w:sz w:val="20"/>
                <w:szCs w:val="20"/>
                <w:lang w:val="en-US"/>
              </w:rPr>
            </w:pPr>
            <w:del w:id="56"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P3 has note</w:t>
            </w:r>
            <w:r w:rsidRPr="009631A7">
              <w:rPr>
                <w:rFonts w:cs="Times New Roman"/>
                <w:sz w:val="20"/>
                <w:szCs w:val="20"/>
              </w:rPr>
              <w: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E62 String</w:t>
            </w:r>
          </w:p>
        </w:tc>
      </w:tr>
      <w:tr w:rsidR="006915FB" w:rsidRPr="009631A7" w:rsidTr="000F4DF5">
        <w:trPr>
          <w:trHeight w:val="980"/>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samplingProtocol</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method or protocol that used during this event</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"box corer. 0.03 square meters"</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"doi: 10.4067/S0717-65382003000200004</w:t>
            </w:r>
            <w:r w:rsidRPr="009631A7">
              <w:rPr>
                <w:rFonts w:cs="Times New Roman"/>
                <w:sz w:val="20"/>
                <w:szCs w:val="20"/>
              </w:rPr>
              <w:t>Β</w:t>
            </w:r>
            <w:r w:rsidRPr="009631A7">
              <w:rPr>
                <w:rFonts w:cs="Times New Roman"/>
                <w:sz w:val="20"/>
                <w:szCs w:val="20"/>
                <w:lang w:val="en-US"/>
              </w:rPr>
              <w:t>"</w:t>
            </w:r>
          </w:p>
        </w:tc>
        <w:tc>
          <w:tcPr>
            <w:tcW w:w="2431" w:type="dxa"/>
            <w:noWrap/>
            <w:vAlign w:val="center"/>
          </w:tcPr>
          <w:p w:rsidR="006915FB" w:rsidRPr="009631A7" w:rsidDel="001E12C8" w:rsidRDefault="006915FB" w:rsidP="000F4DF5">
            <w:pPr>
              <w:spacing w:after="0" w:line="240" w:lineRule="auto"/>
              <w:jc w:val="center"/>
              <w:rPr>
                <w:del w:id="57" w:author="Nikolaos Minadakis" w:date="2015-02-05T16:59:00Z"/>
                <w:rFonts w:cs="Times New Roman"/>
                <w:sz w:val="20"/>
                <w:szCs w:val="20"/>
                <w:lang w:val="en-US"/>
              </w:rPr>
            </w:pPr>
            <w:del w:id="58"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S19 Encounter Event</w:t>
            </w:r>
            <w:r w:rsidRPr="009631A7">
              <w:rPr>
                <w:rFonts w:cs="Times New Roman"/>
                <w:sz w:val="20"/>
                <w:szCs w:val="20"/>
              </w:rPr>
              <w:t xml:space="preserve"> .</w:t>
            </w:r>
            <w:r w:rsidRPr="009631A7">
              <w:rPr>
                <w:rFonts w:cs="Times New Roman"/>
                <w:sz w:val="20"/>
                <w:szCs w:val="20"/>
              </w:rPr>
              <w:br/>
              <w:t>P33 used specific technique: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E29 Design or Procedure</w:t>
            </w:r>
          </w:p>
        </w:tc>
      </w:tr>
      <w:tr w:rsidR="006915FB" w:rsidRPr="009631A7" w:rsidTr="000F4DF5">
        <w:trPr>
          <w:trHeight w:val="557"/>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geodeticDatum</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spatial reference system that related to event</w:t>
            </w:r>
          </w:p>
        </w:tc>
        <w:tc>
          <w:tcPr>
            <w:tcW w:w="2014" w:type="dxa"/>
            <w:noWrap/>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"EPSG:4326"</w:t>
            </w:r>
            <w:r w:rsidRPr="009631A7">
              <w:rPr>
                <w:rFonts w:cs="Times New Roman"/>
                <w:sz w:val="20"/>
                <w:szCs w:val="20"/>
                <w:vertAlign w:val="superscript"/>
                <w:lang w:val="en-US"/>
              </w:rPr>
              <w:t>12</w:t>
            </w:r>
          </w:p>
        </w:tc>
        <w:tc>
          <w:tcPr>
            <w:tcW w:w="2431" w:type="dxa"/>
            <w:noWrap/>
            <w:vAlign w:val="center"/>
          </w:tcPr>
          <w:p w:rsidR="006915FB" w:rsidRPr="009631A7" w:rsidDel="001E12C8" w:rsidRDefault="006915FB" w:rsidP="000F4DF5">
            <w:pPr>
              <w:spacing w:after="0" w:line="240" w:lineRule="auto"/>
              <w:jc w:val="center"/>
              <w:rPr>
                <w:del w:id="59" w:author="Nikolaos Minadakis" w:date="2015-02-05T16:59:00Z"/>
                <w:rFonts w:cs="Times New Roman"/>
                <w:sz w:val="20"/>
                <w:szCs w:val="20"/>
                <w:lang w:val="en-US"/>
              </w:rPr>
            </w:pPr>
            <w:del w:id="60"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 </w:t>
            </w:r>
            <w:r w:rsidRPr="009631A7">
              <w:rPr>
                <w:rFonts w:cs="Times New Roman"/>
                <w:sz w:val="20"/>
                <w:szCs w:val="20"/>
              </w:rPr>
              <w:t xml:space="preserve">P87 is identified by: </w:t>
            </w:r>
            <w:r w:rsidRPr="009631A7">
              <w:rPr>
                <w:rFonts w:cs="Times New Roman"/>
                <w:sz w:val="20"/>
                <w:szCs w:val="20"/>
              </w:rPr>
              <w:br/>
              <w:t>E47 Spatial Coordinates</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P2 has type.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E55 Type: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 xml:space="preserve"> BC29Spatial Coordinate Reference System</w:t>
            </w:r>
          </w:p>
        </w:tc>
      </w:tr>
      <w:tr w:rsidR="006915FB" w:rsidRPr="009631A7" w:rsidTr="000F4DF5">
        <w:trPr>
          <w:trHeight w:val="983"/>
          <w:jc w:val="center"/>
        </w:trPr>
        <w:tc>
          <w:tcPr>
            <w:tcW w:w="1951" w:type="dxa"/>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Coordinates</w:t>
            </w:r>
          </w:p>
          <w:p w:rsidR="006915FB" w:rsidRPr="009631A7" w:rsidRDefault="006915FB" w:rsidP="000F4DF5">
            <w:pPr>
              <w:spacing w:after="0" w:line="240" w:lineRule="auto"/>
              <w:rPr>
                <w:rFonts w:cs="Times New Roman"/>
                <w:sz w:val="20"/>
                <w:szCs w:val="20"/>
              </w:rPr>
            </w:pPr>
            <w:r w:rsidRPr="009631A7">
              <w:rPr>
                <w:rFonts w:cs="Times New Roman"/>
                <w:sz w:val="20"/>
                <w:szCs w:val="20"/>
              </w:rPr>
              <w:t>UncertaintyInMeters</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uncertainty of the position of the event , the uncertainty of longitude and latitude</w:t>
            </w:r>
          </w:p>
        </w:tc>
        <w:tc>
          <w:tcPr>
            <w:tcW w:w="2014" w:type="dxa"/>
            <w:noWrap/>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"7071"</w:t>
            </w:r>
          </w:p>
        </w:tc>
        <w:tc>
          <w:tcPr>
            <w:tcW w:w="2431" w:type="dxa"/>
            <w:noWrap/>
            <w:vAlign w:val="center"/>
          </w:tcPr>
          <w:p w:rsidR="006915FB" w:rsidRPr="009631A7" w:rsidDel="001E12C8" w:rsidRDefault="006915FB" w:rsidP="000F4DF5">
            <w:pPr>
              <w:spacing w:after="0" w:line="240" w:lineRule="auto"/>
              <w:jc w:val="center"/>
              <w:rPr>
                <w:del w:id="61" w:author="Nikolaos Minadakis" w:date="2015-02-05T16:59:00Z"/>
                <w:rFonts w:cs="Times New Roman"/>
                <w:sz w:val="20"/>
                <w:szCs w:val="20"/>
                <w:lang w:val="en-US"/>
              </w:rPr>
            </w:pPr>
            <w:del w:id="62"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E53 Place: </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P87 is identified by.</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E47 Spatial Coordinates:</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P3 has note.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E62 String</w:t>
            </w:r>
          </w:p>
        </w:tc>
      </w:tr>
      <w:tr w:rsidR="006915FB" w:rsidRPr="009631A7" w:rsidTr="000F4DF5">
        <w:trPr>
          <w:trHeight w:val="558"/>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minimumelevation</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minimum elevation that the occurrence took place</w:t>
            </w:r>
          </w:p>
        </w:tc>
        <w:tc>
          <w:tcPr>
            <w:tcW w:w="2014" w:type="dxa"/>
            <w:noWrap/>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"1600"</w:t>
            </w:r>
          </w:p>
        </w:tc>
        <w:tc>
          <w:tcPr>
            <w:tcW w:w="2431" w:type="dxa"/>
            <w:noWrap/>
            <w:vAlign w:val="center"/>
          </w:tcPr>
          <w:p w:rsidR="006915FB" w:rsidRPr="009631A7" w:rsidDel="001E12C8" w:rsidRDefault="006915FB" w:rsidP="000F4DF5">
            <w:pPr>
              <w:spacing w:after="0" w:line="240" w:lineRule="auto"/>
              <w:jc w:val="center"/>
              <w:rPr>
                <w:del w:id="63" w:author="Nikolaos Minadakis" w:date="2015-02-05T16:59:00Z"/>
                <w:rFonts w:cs="Times New Roman"/>
                <w:sz w:val="20"/>
                <w:szCs w:val="20"/>
                <w:lang w:val="en-US"/>
              </w:rPr>
            </w:pPr>
            <w:del w:id="64"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P7 took place at</w:t>
            </w:r>
            <w:r w:rsidRPr="009631A7">
              <w:rPr>
                <w:rFonts w:cs="Times New Roman"/>
                <w:sz w:val="20"/>
                <w:szCs w:val="20"/>
                <w:lang w:val="en-US"/>
              </w:rPr>
              <w:t>:</w:t>
            </w:r>
            <w:r w:rsidRPr="009631A7">
              <w:rPr>
                <w:rFonts w:cs="Times New Roman"/>
                <w:sz w:val="20"/>
                <w:szCs w:val="20"/>
                <w:lang w:val="en-US"/>
              </w:rPr>
              <w:b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P3 has note</w:t>
            </w:r>
            <w:r w:rsidRPr="009631A7">
              <w:rPr>
                <w:rFonts w:cs="Times New Roman"/>
                <w:sz w:val="20"/>
                <w:szCs w:val="20"/>
              </w:rPr>
              <w: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E62 String</w:t>
            </w:r>
          </w:p>
        </w:tc>
      </w:tr>
      <w:tr w:rsidR="006915FB" w:rsidRPr="009631A7" w:rsidTr="000F4DF5">
        <w:trPr>
          <w:trHeight w:val="409"/>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maximumelevation</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maximum elevation that the occurrence took place</w:t>
            </w:r>
          </w:p>
        </w:tc>
        <w:tc>
          <w:tcPr>
            <w:tcW w:w="2014" w:type="dxa"/>
            <w:noWrap/>
            <w:vAlign w:val="center"/>
          </w:tcPr>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"2000"</w:t>
            </w:r>
          </w:p>
        </w:tc>
        <w:tc>
          <w:tcPr>
            <w:tcW w:w="2431" w:type="dxa"/>
            <w:noWrap/>
            <w:vAlign w:val="center"/>
          </w:tcPr>
          <w:p w:rsidR="006915FB" w:rsidRPr="009631A7" w:rsidDel="001E12C8" w:rsidRDefault="006915FB" w:rsidP="000F4DF5">
            <w:pPr>
              <w:spacing w:after="0" w:line="240" w:lineRule="auto"/>
              <w:jc w:val="center"/>
              <w:rPr>
                <w:del w:id="65" w:author="Nikolaos Minadakis" w:date="2015-02-05T16:59:00Z"/>
                <w:rFonts w:cs="Times New Roman"/>
                <w:sz w:val="20"/>
                <w:szCs w:val="20"/>
                <w:lang w:val="en-US"/>
              </w:rPr>
            </w:pPr>
            <w:del w:id="66"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P7 took place at</w:t>
            </w:r>
            <w:r w:rsidRPr="009631A7">
              <w:rPr>
                <w:rFonts w:cs="Times New Roman"/>
                <w:sz w:val="20"/>
                <w:szCs w:val="20"/>
                <w:lang w:val="en-US"/>
              </w:rPr>
              <w:t>:</w:t>
            </w:r>
            <w:r w:rsidRPr="009631A7">
              <w:rPr>
                <w:rFonts w:cs="Times New Roman"/>
                <w:sz w:val="20"/>
                <w:szCs w:val="20"/>
                <w:lang w:val="en-US"/>
              </w:rPr>
              <w:br/>
              <w:t>E53 Place.</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lang w:val="en-US"/>
              </w:rPr>
              <w:t>P3 has note</w:t>
            </w:r>
            <w:r w:rsidRPr="009631A7">
              <w:rPr>
                <w:rFonts w:cs="Times New Roman"/>
                <w:sz w:val="20"/>
                <w:szCs w:val="20"/>
              </w:rPr>
              <w:t>:</w:t>
            </w:r>
          </w:p>
          <w:p w:rsidR="006915FB" w:rsidRPr="009631A7" w:rsidRDefault="006915FB" w:rsidP="000F4DF5">
            <w:pPr>
              <w:spacing w:after="0" w:line="240" w:lineRule="auto"/>
              <w:jc w:val="center"/>
              <w:rPr>
                <w:rFonts w:cs="Times New Roman"/>
                <w:sz w:val="20"/>
                <w:szCs w:val="20"/>
              </w:rPr>
            </w:pPr>
            <w:r w:rsidRPr="009631A7">
              <w:rPr>
                <w:rFonts w:cs="Times New Roman"/>
                <w:sz w:val="20"/>
                <w:szCs w:val="20"/>
              </w:rPr>
              <w:t xml:space="preserve"> E62 String</w:t>
            </w:r>
          </w:p>
        </w:tc>
      </w:tr>
      <w:tr w:rsidR="006915FB" w:rsidRPr="009631A7" w:rsidTr="000F4DF5">
        <w:trPr>
          <w:trHeight w:val="1092"/>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verbatimCoordinates</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The verbatim original spatial coordinates of the Location that the event took place</w:t>
            </w:r>
          </w:p>
        </w:tc>
        <w:tc>
          <w:tcPr>
            <w:tcW w:w="2014" w:type="dxa"/>
            <w:vAlign w:val="center"/>
          </w:tcPr>
          <w:p w:rsidR="006915FB" w:rsidRPr="009631A7" w:rsidRDefault="006915FB" w:rsidP="000F4DF5">
            <w:pPr>
              <w:spacing w:after="0" w:line="240" w:lineRule="auto"/>
              <w:jc w:val="center"/>
              <w:rPr>
                <w:rFonts w:cs="Times New Roman"/>
                <w:sz w:val="20"/>
                <w:szCs w:val="20"/>
                <w:lang w:val="pt-BR"/>
              </w:rPr>
            </w:pPr>
            <w:r w:rsidRPr="009631A7">
              <w:rPr>
                <w:rFonts w:cs="Times New Roman"/>
                <w:sz w:val="20"/>
                <w:szCs w:val="20"/>
                <w:lang w:val="pt-BR"/>
              </w:rPr>
              <w:t>"Channel: 39</w:t>
            </w:r>
            <w:r w:rsidRPr="009631A7">
              <w:rPr>
                <w:rFonts w:cs="Times New Roman"/>
                <w:sz w:val="20"/>
                <w:szCs w:val="20"/>
              </w:rPr>
              <w:t>Β</w:t>
            </w:r>
            <w:r w:rsidRPr="009631A7">
              <w:rPr>
                <w:rFonts w:cs="Times New Roman"/>
                <w:sz w:val="20"/>
                <w:szCs w:val="20"/>
                <w:lang w:val="pt-BR"/>
              </w:rPr>
              <w:t>°04'36.4'' N; 20</w:t>
            </w:r>
            <w:r w:rsidRPr="009631A7">
              <w:rPr>
                <w:rFonts w:cs="Times New Roman"/>
                <w:sz w:val="20"/>
                <w:szCs w:val="20"/>
              </w:rPr>
              <w:t>Β</w:t>
            </w:r>
            <w:r w:rsidRPr="009631A7">
              <w:rPr>
                <w:rFonts w:cs="Times New Roman"/>
                <w:sz w:val="20"/>
                <w:szCs w:val="20"/>
                <w:lang w:val="pt-BR"/>
              </w:rPr>
              <w:t>°48'40.5"                                       "IN: 39</w:t>
            </w:r>
            <w:r w:rsidRPr="009631A7">
              <w:rPr>
                <w:rFonts w:cs="Times New Roman"/>
                <w:sz w:val="20"/>
                <w:szCs w:val="20"/>
              </w:rPr>
              <w:t>Β</w:t>
            </w:r>
            <w:r w:rsidRPr="009631A7">
              <w:rPr>
                <w:rFonts w:cs="Times New Roman"/>
                <w:sz w:val="20"/>
                <w:szCs w:val="20"/>
                <w:lang w:val="pt-BR"/>
              </w:rPr>
              <w:t>°03'14.3'' N;20</w:t>
            </w:r>
            <w:r w:rsidRPr="009631A7">
              <w:rPr>
                <w:rFonts w:cs="Times New Roman"/>
                <w:sz w:val="20"/>
                <w:szCs w:val="20"/>
              </w:rPr>
              <w:t>Β</w:t>
            </w:r>
            <w:r w:rsidRPr="009631A7">
              <w:rPr>
                <w:rFonts w:cs="Times New Roman"/>
                <w:sz w:val="20"/>
                <w:szCs w:val="20"/>
                <w:lang w:val="pt-BR"/>
              </w:rPr>
              <w:t>°54'46.8"              "OUT: 39</w:t>
            </w:r>
            <w:r w:rsidRPr="009631A7">
              <w:rPr>
                <w:rFonts w:cs="Times New Roman"/>
                <w:sz w:val="20"/>
                <w:szCs w:val="20"/>
              </w:rPr>
              <w:t>Β</w:t>
            </w:r>
            <w:r w:rsidRPr="009631A7">
              <w:rPr>
                <w:rFonts w:cs="Times New Roman"/>
                <w:sz w:val="20"/>
                <w:szCs w:val="20"/>
                <w:lang w:val="pt-BR"/>
              </w:rPr>
              <w:t xml:space="preserve">°02'09.7'' </w:t>
            </w:r>
            <w:r w:rsidRPr="009631A7">
              <w:rPr>
                <w:rFonts w:cs="Times New Roman"/>
                <w:sz w:val="20"/>
                <w:szCs w:val="20"/>
                <w:lang w:val="pt-BR"/>
              </w:rPr>
              <w:lastRenderedPageBreak/>
              <w:t>N; 20</w:t>
            </w:r>
            <w:r w:rsidRPr="009631A7">
              <w:rPr>
                <w:rFonts w:cs="Times New Roman"/>
                <w:sz w:val="20"/>
                <w:szCs w:val="20"/>
              </w:rPr>
              <w:t>Β</w:t>
            </w:r>
            <w:r w:rsidRPr="009631A7">
              <w:rPr>
                <w:rFonts w:cs="Times New Roman"/>
                <w:sz w:val="20"/>
                <w:szCs w:val="20"/>
                <w:lang w:val="pt-BR"/>
              </w:rPr>
              <w:t>°53'22.9"</w:t>
            </w:r>
          </w:p>
        </w:tc>
        <w:tc>
          <w:tcPr>
            <w:tcW w:w="2431" w:type="dxa"/>
            <w:noWrap/>
            <w:vAlign w:val="center"/>
          </w:tcPr>
          <w:p w:rsidR="006915FB" w:rsidRPr="009631A7" w:rsidDel="001E12C8" w:rsidRDefault="006915FB" w:rsidP="000F4DF5">
            <w:pPr>
              <w:spacing w:after="0" w:line="240" w:lineRule="auto"/>
              <w:jc w:val="center"/>
              <w:rPr>
                <w:del w:id="67" w:author="Nikolaos Minadakis" w:date="2015-02-05T16:59:00Z"/>
                <w:rFonts w:cs="Times New Roman"/>
                <w:sz w:val="20"/>
                <w:szCs w:val="20"/>
                <w:lang w:val="en-US"/>
              </w:rPr>
            </w:pPr>
            <w:del w:id="68" w:author="Nikolaos Minadakis" w:date="2015-02-05T16:59:00Z">
              <w:r w:rsidRPr="009631A7" w:rsidDel="001E12C8">
                <w:rPr>
                  <w:rFonts w:cs="Times New Roman"/>
                  <w:sz w:val="20"/>
                  <w:szCs w:val="20"/>
                  <w:lang w:val="en-US"/>
                </w:rPr>
                <w:lastRenderedPageBreak/>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rPr>
              <w:t>P7 took place at</w:t>
            </w:r>
            <w:r w:rsidRPr="009631A7">
              <w:rPr>
                <w:rFonts w:cs="Times New Roman"/>
                <w:sz w:val="20"/>
                <w:szCs w:val="20"/>
                <w:lang w:val="en-US"/>
              </w:rPr>
              <w: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E53 Place.</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 </w:t>
            </w:r>
            <w:r w:rsidRPr="009631A7">
              <w:rPr>
                <w:rFonts w:cs="Times New Roman"/>
                <w:sz w:val="20"/>
                <w:szCs w:val="20"/>
              </w:rPr>
              <w:t xml:space="preserve">P87 is identified by: </w:t>
            </w:r>
            <w:r w:rsidRPr="009631A7">
              <w:rPr>
                <w:rFonts w:cs="Times New Roman"/>
                <w:sz w:val="20"/>
                <w:szCs w:val="20"/>
              </w:rPr>
              <w:br/>
              <w:t>E47 Spatial Coordinates</w:t>
            </w:r>
          </w:p>
        </w:tc>
      </w:tr>
      <w:tr w:rsidR="006915FB" w:rsidRPr="009631A7" w:rsidTr="000F4DF5">
        <w:trPr>
          <w:trHeight w:val="910"/>
          <w:jc w:val="center"/>
        </w:trPr>
        <w:tc>
          <w:tcPr>
            <w:tcW w:w="1951" w:type="dxa"/>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lastRenderedPageBreak/>
              <w:t>bibliographicCitation</w:t>
            </w:r>
          </w:p>
        </w:tc>
        <w:tc>
          <w:tcPr>
            <w:tcW w:w="2126" w:type="dxa"/>
            <w:vAlign w:val="center"/>
          </w:tcPr>
          <w:p w:rsidR="006915FB" w:rsidRPr="009631A7" w:rsidRDefault="006915FB" w:rsidP="000F4DF5">
            <w:pPr>
              <w:spacing w:after="0" w:line="240" w:lineRule="auto"/>
              <w:jc w:val="both"/>
              <w:rPr>
                <w:rFonts w:cs="Times New Roman"/>
                <w:sz w:val="20"/>
                <w:szCs w:val="20"/>
                <w:lang w:val="en-US"/>
              </w:rPr>
            </w:pPr>
            <w:r w:rsidRPr="009631A7">
              <w:rPr>
                <w:rFonts w:cs="Times New Roman"/>
                <w:sz w:val="20"/>
                <w:szCs w:val="20"/>
                <w:lang w:val="en-US"/>
              </w:rPr>
              <w:t>A bibliographic reference to occurrence event.</w:t>
            </w:r>
          </w:p>
        </w:tc>
        <w:tc>
          <w:tcPr>
            <w:tcW w:w="2014" w:type="dxa"/>
            <w:vAlign w:val="center"/>
          </w:tcPr>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 xml:space="preserve">"Odontosyllisfulgurans (IMBG-NaGISA-CALB-20B_07)" </w:t>
            </w:r>
          </w:p>
        </w:tc>
        <w:tc>
          <w:tcPr>
            <w:tcW w:w="2431" w:type="dxa"/>
            <w:noWrap/>
            <w:vAlign w:val="center"/>
          </w:tcPr>
          <w:p w:rsidR="006915FB" w:rsidRPr="009631A7" w:rsidDel="001E12C8" w:rsidRDefault="006915FB" w:rsidP="000F4DF5">
            <w:pPr>
              <w:spacing w:after="0" w:line="240" w:lineRule="auto"/>
              <w:jc w:val="center"/>
              <w:rPr>
                <w:del w:id="69" w:author="Nikolaos Minadakis" w:date="2015-02-05T16:59:00Z"/>
                <w:rFonts w:cs="Times New Roman"/>
                <w:sz w:val="20"/>
                <w:szCs w:val="20"/>
                <w:lang w:val="en-US"/>
              </w:rPr>
            </w:pPr>
            <w:del w:id="70" w:author="Nikolaos Minadakis" w:date="2015-02-05T16:59:00Z">
              <w:r w:rsidRPr="009631A7" w:rsidDel="001E12C8">
                <w:rPr>
                  <w:rFonts w:cs="Times New Roman"/>
                  <w:sz w:val="20"/>
                  <w:szCs w:val="20"/>
                  <w:lang w:val="en-US"/>
                </w:rPr>
                <w:delText>CRMsci:</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r w:rsidRPr="009631A7">
              <w:rPr>
                <w:rFonts w:cs="Times New Roman"/>
                <w:sz w:val="20"/>
                <w:szCs w:val="20"/>
                <w:lang w:val="en-US"/>
              </w:rPr>
              <w:br/>
              <w:t xml:space="preserve">P67B </w:t>
            </w:r>
            <w:r w:rsidRPr="009631A7">
              <w:rPr>
                <w:rFonts w:cs="Times New Roman"/>
                <w:sz w:val="20"/>
                <w:szCs w:val="20"/>
              </w:rPr>
              <w:t xml:space="preserve"> is referred to by:</w:t>
            </w:r>
            <w:r w:rsidRPr="009631A7">
              <w:rPr>
                <w:rFonts w:cs="Times New Roman"/>
                <w:sz w:val="20"/>
                <w:szCs w:val="20"/>
                <w:lang w:val="en-US"/>
              </w:rPr>
              <w:t xml:space="preserve"> </w:t>
            </w:r>
          </w:p>
          <w:p w:rsidR="006915FB" w:rsidRPr="009631A7" w:rsidRDefault="006915FB" w:rsidP="000F4DF5">
            <w:pPr>
              <w:keepNext/>
              <w:spacing w:after="0" w:line="240" w:lineRule="auto"/>
              <w:jc w:val="center"/>
              <w:rPr>
                <w:rFonts w:cs="Times New Roman"/>
                <w:sz w:val="20"/>
                <w:szCs w:val="20"/>
                <w:lang w:val="en-US"/>
              </w:rPr>
            </w:pPr>
            <w:r w:rsidRPr="009631A7">
              <w:rPr>
                <w:rFonts w:cs="Times New Roman"/>
                <w:sz w:val="20"/>
                <w:szCs w:val="20"/>
                <w:lang w:val="en-US"/>
              </w:rPr>
              <w:t>BC27 Publication</w:t>
            </w:r>
          </w:p>
        </w:tc>
      </w:tr>
    </w:tbl>
    <w:p w:rsidR="006915FB" w:rsidRPr="009631A7" w:rsidRDefault="006915FB">
      <w:pPr>
        <w:pStyle w:val="Caption"/>
        <w:jc w:val="center"/>
        <w:pPrChange w:id="71" w:author="Nikolaos Minadakis" w:date="2015-02-05T17:00:00Z">
          <w:pPr>
            <w:jc w:val="center"/>
          </w:pPr>
        </w:pPrChange>
      </w:pPr>
      <w:r w:rsidRPr="009631A7">
        <w:t xml:space="preserve">Table </w:t>
      </w:r>
      <w:r w:rsidRPr="009631A7">
        <w:fldChar w:fldCharType="begin"/>
      </w:r>
      <w:r w:rsidRPr="009631A7">
        <w:instrText xml:space="preserve"> SEQ Table \* ARABIC </w:instrText>
      </w:r>
      <w:r w:rsidRPr="009631A7">
        <w:fldChar w:fldCharType="separate"/>
      </w:r>
      <w:r w:rsidRPr="009631A7">
        <w:rPr>
          <w:noProof/>
        </w:rPr>
        <w:t>1</w:t>
      </w:r>
      <w:r w:rsidRPr="009631A7">
        <w:fldChar w:fldCharType="end"/>
      </w:r>
      <w:r w:rsidRPr="009631A7">
        <w:t>: Metadata about Occurrence Event</w:t>
      </w:r>
    </w:p>
    <w:p w:rsidR="006915FB" w:rsidRPr="009631A7" w:rsidRDefault="006915FB" w:rsidP="006915FB">
      <w:pPr>
        <w:pStyle w:val="Caption"/>
        <w:jc w:val="center"/>
        <w:rPr>
          <w:ins w:id="72" w:author="Nikolaos Minadakis" w:date="2015-02-05T17:00:00Z"/>
          <w:rPrChange w:id="73" w:author="Nikolaos Minadakis" w:date="2015-02-05T17:00:00Z">
            <w:rPr>
              <w:ins w:id="74" w:author="Nikolaos Minadakis" w:date="2015-02-05T17:00:00Z"/>
              <w:lang w:val="en-US"/>
            </w:rPr>
          </w:rPrChange>
        </w:rPr>
      </w:pPr>
    </w:p>
    <w:p w:rsidR="006915FB" w:rsidRPr="009631A7" w:rsidRDefault="006915FB">
      <w:pPr>
        <w:pStyle w:val="Heading2"/>
        <w:rPr>
          <w:ins w:id="75" w:author="Nikolaos Minadakis" w:date="2015-02-05T17:22:00Z"/>
        </w:rPr>
        <w:pPrChange w:id="76" w:author="Nikolaos Minadakis" w:date="2015-02-05T17:22:00Z">
          <w:pPr>
            <w:jc w:val="center"/>
          </w:pPr>
        </w:pPrChange>
      </w:pPr>
      <w:bookmarkStart w:id="77" w:name="_Selection_of_Semantic"/>
      <w:bookmarkStart w:id="78" w:name="_Toc437963770"/>
      <w:bookmarkEnd w:id="77"/>
      <w:r w:rsidRPr="009631A7">
        <w:rPr>
          <w:rFonts w:asciiTheme="minorHAnsi" w:hAnsiTheme="minorHAnsi"/>
        </w:rPr>
        <w:t>Selection of Semantic Models</w:t>
      </w:r>
      <w:bookmarkEnd w:id="78"/>
    </w:p>
    <w:p w:rsidR="006915FB" w:rsidRPr="009631A7" w:rsidRDefault="006915FB" w:rsidP="006915FB">
      <w:pPr>
        <w:jc w:val="both"/>
        <w:rPr>
          <w:lang w:val="en-US"/>
        </w:rPr>
      </w:pPr>
    </w:p>
    <w:p w:rsidR="006915FB" w:rsidRPr="009631A7" w:rsidRDefault="006915FB" w:rsidP="006915FB">
      <w:pPr>
        <w:widowControl w:val="0"/>
        <w:ind w:firstLine="720"/>
        <w:jc w:val="both"/>
        <w:rPr>
          <w:lang w:val="en-US"/>
        </w:rPr>
      </w:pPr>
      <w:bookmarkStart w:id="79" w:name="h.gqgddhm0ifg0" w:colFirst="0" w:colLast="0"/>
      <w:bookmarkEnd w:id="79"/>
      <w:r w:rsidRPr="009631A7">
        <w:rPr>
          <w:lang w:val="en-US"/>
        </w:rPr>
        <w:t>For the purposes of integrating data from the different sources it was necessary to use a semantic model. This model is based on CIDOC CRM</w:t>
      </w:r>
      <w:r w:rsidRPr="009631A7">
        <w:rPr>
          <w:rStyle w:val="FootnoteReference"/>
          <w:lang w:val="en-US"/>
        </w:rPr>
        <w:footnoteReference w:id="5"/>
      </w:r>
      <w:r w:rsidRPr="009631A7">
        <w:rPr>
          <w:lang w:val="en-US"/>
        </w:rPr>
        <w:t xml:space="preserve"> and its extensions CRM dig, CRM sci, CRM geo and MarineTLO</w:t>
      </w:r>
      <w:r w:rsidRPr="009631A7">
        <w:rPr>
          <w:rStyle w:val="FootnoteReference"/>
          <w:lang w:val="en-US"/>
        </w:rPr>
        <w:footnoteReference w:id="6"/>
      </w:r>
      <w:r w:rsidRPr="009631A7">
        <w:rPr>
          <w:lang w:val="en-US"/>
        </w:rPr>
        <w:t>. Furthemore the semantic model is continuously being extended according to the requirements that are coming out from the analysis of the community’s provided data and metadata, the competency queries and the Metadata Catalogue. A description of the selected semantic models follows:</w:t>
      </w:r>
    </w:p>
    <w:p w:rsidR="006915FB" w:rsidRPr="009631A7" w:rsidRDefault="006915FB" w:rsidP="006915FB">
      <w:pPr>
        <w:pStyle w:val="Heading4"/>
        <w:rPr>
          <w:rFonts w:asciiTheme="minorHAnsi" w:hAnsiTheme="minorHAnsi"/>
          <w:lang w:val="en-US"/>
        </w:rPr>
      </w:pPr>
      <w:r w:rsidRPr="009631A7">
        <w:rPr>
          <w:rFonts w:asciiTheme="minorHAnsi" w:eastAsia="Times New Roman" w:hAnsiTheme="minorHAnsi"/>
          <w:lang w:val="en-US"/>
        </w:rPr>
        <w:t>CIDOC - CRM</w:t>
      </w:r>
    </w:p>
    <w:p w:rsidR="006915FB" w:rsidRPr="009631A7" w:rsidRDefault="006915FB" w:rsidP="006915FB">
      <w:pPr>
        <w:widowControl w:val="0"/>
        <w:ind w:firstLine="720"/>
        <w:jc w:val="both"/>
        <w:rPr>
          <w:lang w:val="en-US"/>
        </w:rPr>
      </w:pPr>
      <w:r w:rsidRPr="009631A7">
        <w:rPr>
          <w:lang w:val="en-US"/>
        </w:rPr>
        <w:t>The CIDOC Conceptual Reference Model (CRM) (</w:t>
      </w:r>
      <w:hyperlink r:id="rId16">
        <w:r w:rsidRPr="009631A7">
          <w:rPr>
            <w:color w:val="1155CC"/>
            <w:u w:val="single"/>
            <w:lang w:val="en-US"/>
          </w:rPr>
          <w:t>http://www.cidoc-crm.org/</w:t>
        </w:r>
      </w:hyperlink>
      <w:r w:rsidRPr="009631A7">
        <w:rPr>
          <w:lang w:val="en-US"/>
        </w:rPr>
        <w:t>) provides definitions and a formal structure for describing the implicit and explicit concepts and relationships used in cultural heritage documentation.</w:t>
      </w:r>
    </w:p>
    <w:p w:rsidR="006915FB" w:rsidRPr="009631A7" w:rsidRDefault="006915FB" w:rsidP="006915FB">
      <w:pPr>
        <w:widowControl w:val="0"/>
        <w:ind w:firstLine="720"/>
        <w:jc w:val="both"/>
        <w:rPr>
          <w:lang w:val="en-US"/>
        </w:rPr>
      </w:pPr>
      <w:r w:rsidRPr="009631A7">
        <w:rPr>
          <w:lang w:val="en-US"/>
        </w:rPr>
        <w:t>The CIDOC CRM is intended to promote a shared understanding of cultural heritage information by providing a common and extensible semantic framework that any cultural heritage information can be mapped to. It is intended to be a common language for domain experts and implementers to formulate requirements for information systems and to serve as a guide for good practice of conceptual modelling. In this way, it can provide the "semantic glue" needed to mediate between different sources of cultural heritage information, such as that published by museums, libraries and archives.</w:t>
      </w:r>
    </w:p>
    <w:p w:rsidR="006915FB" w:rsidRPr="009631A7" w:rsidRDefault="006915FB" w:rsidP="006915FB">
      <w:pPr>
        <w:pStyle w:val="Heading4"/>
        <w:rPr>
          <w:rFonts w:asciiTheme="minorHAnsi" w:hAnsiTheme="minorHAnsi"/>
          <w:lang w:val="en-US"/>
        </w:rPr>
      </w:pPr>
      <w:bookmarkStart w:id="80" w:name="h.douzus2ppwl3" w:colFirst="0" w:colLast="0"/>
      <w:bookmarkEnd w:id="80"/>
      <w:r w:rsidRPr="009631A7">
        <w:rPr>
          <w:rFonts w:asciiTheme="minorHAnsi" w:eastAsia="Times New Roman" w:hAnsiTheme="minorHAnsi"/>
          <w:lang w:val="en-US"/>
        </w:rPr>
        <w:t>MarineTLO</w:t>
      </w:r>
    </w:p>
    <w:p w:rsidR="006915FB" w:rsidRPr="009631A7" w:rsidRDefault="006915FB" w:rsidP="006915FB">
      <w:pPr>
        <w:widowControl w:val="0"/>
        <w:ind w:firstLine="720"/>
        <w:jc w:val="both"/>
        <w:rPr>
          <w:lang w:val="en-US"/>
        </w:rPr>
      </w:pPr>
      <w:r w:rsidRPr="009631A7">
        <w:rPr>
          <w:lang w:val="en-US"/>
        </w:rPr>
        <w:t>Marine TLO</w:t>
      </w:r>
      <w:r w:rsidRPr="009631A7">
        <w:rPr>
          <w:sz w:val="20"/>
          <w:lang w:val="en-US"/>
        </w:rPr>
        <w:t xml:space="preserve"> </w:t>
      </w:r>
      <w:r w:rsidRPr="009631A7">
        <w:rPr>
          <w:lang w:val="en-US"/>
        </w:rPr>
        <w:t>(</w:t>
      </w:r>
      <w:hyperlink r:id="rId17">
        <w:r w:rsidRPr="009631A7">
          <w:rPr>
            <w:color w:val="1155CC"/>
            <w:u w:val="single"/>
            <w:lang w:val="en-US"/>
          </w:rPr>
          <w:t>http://www.ics.forth.gr/isl/MarineTLO/</w:t>
        </w:r>
      </w:hyperlink>
      <w:r w:rsidRPr="009631A7">
        <w:rPr>
          <w:lang w:val="en-US"/>
        </w:rPr>
        <w:t>)</w:t>
      </w:r>
      <w:r w:rsidRPr="009631A7">
        <w:rPr>
          <w:sz w:val="20"/>
          <w:lang w:val="en-US"/>
        </w:rPr>
        <w:t xml:space="preserve"> </w:t>
      </w:r>
      <w:r w:rsidRPr="009631A7">
        <w:rPr>
          <w:lang w:val="en-US"/>
        </w:rPr>
        <w:t>is a top-level ontology for the marine domain. It was created to tackle the need for having integrated sets of facts about marine species, and thus to assist research about species and biodiversity. It provides a unified and coherent core model for schema mapping which enables formulating and answering queries which cannot be answered by any individual source.</w:t>
      </w:r>
    </w:p>
    <w:p w:rsidR="006915FB" w:rsidRPr="009631A7" w:rsidRDefault="006915FB" w:rsidP="006915FB">
      <w:pPr>
        <w:widowControl w:val="0"/>
        <w:ind w:firstLine="720"/>
        <w:jc w:val="both"/>
        <w:rPr>
          <w:lang w:val="en-US"/>
        </w:rPr>
      </w:pPr>
      <w:r w:rsidRPr="009631A7">
        <w:rPr>
          <w:lang w:val="en-US"/>
        </w:rPr>
        <w:t>Marine TLO is inspired by ISO 21121, OBOE, INSPIRE, DwC</w:t>
      </w:r>
      <w:r w:rsidRPr="009631A7">
        <w:rPr>
          <w:rStyle w:val="FootnoteReference"/>
          <w:lang w:val="en-US"/>
        </w:rPr>
        <w:footnoteReference w:id="7"/>
      </w:r>
      <w:r w:rsidRPr="009631A7">
        <w:rPr>
          <w:lang w:val="en-US"/>
        </w:rPr>
        <w:t xml:space="preserve"> and others. It follows the event pattern where things, people and ideas meeting in space and time. Marine TLO </w:t>
      </w:r>
      <w:r w:rsidRPr="009631A7">
        <w:rPr>
          <w:lang w:val="en-US"/>
        </w:rPr>
        <w:lastRenderedPageBreak/>
        <w:t>defines the underlying semantics of database schemata used in marine domain in terms of a formal ontology. It does not define any of the terminology typically appearing as data in the respective data structures. Furthermore MatineTLO enables semantic interoperability, facilitates the knowledge sharing, information exchange integration, between heterogeneous sources found distributed across various infrastructures by providing  a common understanding of the concepts and entities and relationships holding between them.</w:t>
      </w:r>
    </w:p>
    <w:p w:rsidR="006915FB" w:rsidRPr="009631A7" w:rsidRDefault="006915FB" w:rsidP="006915FB">
      <w:pPr>
        <w:widowControl w:val="0"/>
        <w:ind w:firstLine="720"/>
        <w:jc w:val="both"/>
        <w:rPr>
          <w:lang w:val="en-US"/>
        </w:rPr>
      </w:pPr>
    </w:p>
    <w:p w:rsidR="006915FB" w:rsidRPr="009631A7" w:rsidRDefault="006915FB" w:rsidP="006915FB">
      <w:pPr>
        <w:pStyle w:val="Heading4"/>
        <w:rPr>
          <w:rFonts w:asciiTheme="minorHAnsi" w:hAnsiTheme="minorHAnsi"/>
          <w:lang w:val="en-US"/>
        </w:rPr>
      </w:pPr>
      <w:r w:rsidRPr="009631A7">
        <w:rPr>
          <w:rFonts w:asciiTheme="minorHAnsi" w:eastAsia="Times New Roman" w:hAnsiTheme="minorHAnsi"/>
          <w:lang w:val="en-US"/>
        </w:rPr>
        <w:t>CRM Digital</w:t>
      </w:r>
    </w:p>
    <w:p w:rsidR="006915FB" w:rsidRPr="009631A7" w:rsidRDefault="006915FB" w:rsidP="006915FB">
      <w:pPr>
        <w:ind w:firstLine="720"/>
        <w:jc w:val="both"/>
      </w:pPr>
      <w:r w:rsidRPr="009631A7">
        <w:rPr>
          <w:shd w:val="clear" w:color="auto" w:fill="FFFFFF"/>
        </w:rPr>
        <w:t>CRM</w:t>
      </w:r>
      <w:r w:rsidRPr="009631A7">
        <w:rPr>
          <w:i/>
          <w:shd w:val="clear" w:color="auto" w:fill="FFFFFF"/>
          <w:vertAlign w:val="subscript"/>
        </w:rPr>
        <w:t>dig</w:t>
      </w:r>
      <w:r w:rsidRPr="009631A7">
        <w:rPr>
          <w:shd w:val="clear" w:color="auto" w:fill="FFFFFF"/>
        </w:rPr>
        <w:t xml:space="preserve"> is an ontology specifically designed to encode metadata about the steps and methods of production ("provenance") of digitisation products and synthetic digital representations such as 2D, 3D or even animated models created by various technologies (Theodoridou et al. 2010). CRM Digital is fully compliant with other, widely used, provenance models such as </w:t>
      </w:r>
      <w:r w:rsidRPr="009631A7">
        <w:rPr>
          <w:i/>
          <w:shd w:val="clear" w:color="auto" w:fill="FFFFFF"/>
        </w:rPr>
        <w:t>PROV-O</w:t>
      </w:r>
      <w:r w:rsidRPr="009631A7">
        <w:rPr>
          <w:shd w:val="clear" w:color="auto" w:fill="FFFFFF"/>
        </w:rPr>
        <w:t xml:space="preserve"> but it is more detailed since it completely includes the initial physical measurement processes and their parameters</w:t>
      </w:r>
      <w:r w:rsidRPr="009631A7">
        <w:rPr>
          <w:rFonts w:eastAsia="Verdana" w:cs="Verdana"/>
          <w:shd w:val="clear" w:color="auto" w:fill="FFFFFF"/>
        </w:rPr>
        <w:t>.</w:t>
      </w:r>
    </w:p>
    <w:p w:rsidR="006915FB" w:rsidRPr="009631A7" w:rsidRDefault="006915FB" w:rsidP="006915FB">
      <w:pPr>
        <w:pStyle w:val="Heading4"/>
        <w:rPr>
          <w:rFonts w:asciiTheme="minorHAnsi" w:hAnsiTheme="minorHAnsi"/>
          <w:lang w:val="en-US"/>
        </w:rPr>
      </w:pPr>
      <w:r w:rsidRPr="009631A7">
        <w:rPr>
          <w:rFonts w:asciiTheme="minorHAnsi" w:eastAsia="Times New Roman" w:hAnsiTheme="minorHAnsi"/>
          <w:lang w:val="en-US"/>
        </w:rPr>
        <w:t>CRM Scientific</w:t>
      </w:r>
    </w:p>
    <w:p w:rsidR="006915FB" w:rsidRPr="009631A7" w:rsidRDefault="006915FB" w:rsidP="006915FB">
      <w:pPr>
        <w:pStyle w:val="NormalWeb"/>
        <w:shd w:val="clear" w:color="auto" w:fill="FFFFFF"/>
        <w:spacing w:before="60" w:beforeAutospacing="0" w:after="105" w:afterAutospacing="0" w:line="288" w:lineRule="atLeast"/>
        <w:ind w:firstLine="720"/>
        <w:jc w:val="both"/>
        <w:rPr>
          <w:rFonts w:asciiTheme="minorHAnsi" w:hAnsiTheme="minorHAnsi" w:cs="Tahoma"/>
          <w:color w:val="000000"/>
          <w:sz w:val="22"/>
          <w:szCs w:val="22"/>
          <w:lang w:val="en-US"/>
        </w:rPr>
      </w:pPr>
      <w:r w:rsidRPr="009631A7">
        <w:rPr>
          <w:rFonts w:asciiTheme="minorHAnsi" w:hAnsiTheme="minorHAnsi" w:cs="Tahoma"/>
          <w:color w:val="000000"/>
          <w:sz w:val="22"/>
          <w:szCs w:val="22"/>
          <w:lang w:val="en-US"/>
        </w:rPr>
        <w:t>The “Scientific Observation Model” is a formal ontology intended to be used as a global schema for integrating metadata about scientific observation, measurements and processed data in descriptive and empirical sciences such as biodiversity, geology, geography, archaeology, cultural heritage conservation and others in research IT environments and research data libraries. Its primary purpose is facilitating the management, integration, mediation, interchange and access to research data by description of semantic relationships, in particular causal ones. It is not primarily a model to process the data themselves in order to produce new research results, even though its representations offer themselves to be used for some kind of processing.</w:t>
      </w:r>
    </w:p>
    <w:p w:rsidR="006915FB" w:rsidRPr="009631A7" w:rsidRDefault="006915FB" w:rsidP="006915FB">
      <w:pPr>
        <w:widowControl w:val="0"/>
        <w:jc w:val="both"/>
        <w:rPr>
          <w:lang w:val="en-US"/>
        </w:rPr>
      </w:pPr>
    </w:p>
    <w:p w:rsidR="006915FB" w:rsidRPr="009631A7" w:rsidRDefault="006915FB" w:rsidP="006915FB">
      <w:pPr>
        <w:pStyle w:val="Heading4"/>
        <w:rPr>
          <w:rFonts w:asciiTheme="minorHAnsi" w:hAnsiTheme="minorHAnsi"/>
          <w:lang w:val="en-US"/>
        </w:rPr>
      </w:pPr>
      <w:bookmarkStart w:id="81" w:name="h.bdc7sykpyidb" w:colFirst="0" w:colLast="0"/>
      <w:bookmarkStart w:id="82" w:name="h.jd6uywq70zao" w:colFirst="0" w:colLast="0"/>
      <w:bookmarkEnd w:id="81"/>
      <w:bookmarkEnd w:id="82"/>
      <w:r w:rsidRPr="009631A7">
        <w:rPr>
          <w:rFonts w:asciiTheme="minorHAnsi" w:eastAsia="Times New Roman" w:hAnsiTheme="minorHAnsi"/>
          <w:lang w:val="en-US"/>
        </w:rPr>
        <w:t>Semantic Model &amp; DwC</w:t>
      </w:r>
    </w:p>
    <w:p w:rsidR="006915FB" w:rsidRPr="009631A7" w:rsidRDefault="006915FB" w:rsidP="006915FB">
      <w:pPr>
        <w:widowControl w:val="0"/>
        <w:ind w:firstLine="720"/>
        <w:jc w:val="both"/>
        <w:rPr>
          <w:lang w:val="en-US"/>
        </w:rPr>
      </w:pPr>
      <w:r w:rsidRPr="009631A7">
        <w:rPr>
          <w:highlight w:val="white"/>
          <w:lang w:val="en-US"/>
        </w:rPr>
        <w:t>A significant big number of biodiversity community members are using Darwin Core (</w:t>
      </w:r>
      <w:hyperlink r:id="rId18">
        <w:r w:rsidRPr="009631A7">
          <w:rPr>
            <w:color w:val="1155CC"/>
            <w:highlight w:val="white"/>
            <w:u w:val="single"/>
            <w:lang w:val="en-US"/>
          </w:rPr>
          <w:t>http://rs.tdwg.org/dwc/</w:t>
        </w:r>
      </w:hyperlink>
      <w:r w:rsidRPr="009631A7">
        <w:rPr>
          <w:highlight w:val="white"/>
          <w:lang w:val="en-US"/>
        </w:rPr>
        <w:t>) to describe their data. The Darwin Core is body of standards which includes a glossary of terms (in other contexts these might be called properties, elements, fields, columns, attributes, or concepts) intended to facilitate the sharing of information about biological diversity by providing reference definitions, examples, and commentaries. The Darwin Core is primarily based on taxa, their occurrence in nature as documented by observations, specimens, samples, and related information.</w:t>
      </w:r>
    </w:p>
    <w:p w:rsidR="006915FB" w:rsidRPr="009631A7" w:rsidRDefault="006915FB" w:rsidP="006915FB">
      <w:pPr>
        <w:widowControl w:val="0"/>
        <w:jc w:val="both"/>
        <w:rPr>
          <w:lang w:val="en-US"/>
        </w:rPr>
      </w:pPr>
      <w:r w:rsidRPr="009631A7">
        <w:rPr>
          <w:lang w:val="en-US"/>
        </w:rPr>
        <w:t xml:space="preserve">        </w:t>
      </w:r>
      <w:r w:rsidRPr="009631A7">
        <w:rPr>
          <w:lang w:val="en-US"/>
        </w:rPr>
        <w:tab/>
        <w:t>The decision to use a semantic model as the centralized schema of the infrastructure was taken due to the following reasons:</w:t>
      </w:r>
    </w:p>
    <w:p w:rsidR="006915FB" w:rsidRPr="009631A7" w:rsidRDefault="006915FB" w:rsidP="006915FB">
      <w:pPr>
        <w:widowControl w:val="0"/>
        <w:numPr>
          <w:ilvl w:val="0"/>
          <w:numId w:val="11"/>
        </w:numPr>
        <w:spacing w:after="0"/>
        <w:ind w:hanging="359"/>
        <w:contextualSpacing/>
        <w:jc w:val="both"/>
        <w:rPr>
          <w:lang w:val="en-US"/>
        </w:rPr>
      </w:pPr>
      <w:r w:rsidRPr="009631A7">
        <w:rPr>
          <w:sz w:val="14"/>
          <w:lang w:val="en-US"/>
        </w:rPr>
        <w:t xml:space="preserve"> </w:t>
      </w:r>
      <w:r w:rsidRPr="009631A7">
        <w:rPr>
          <w:lang w:val="en-US"/>
        </w:rPr>
        <w:t>DwC can be translated without loss into Semantic Model.</w:t>
      </w:r>
    </w:p>
    <w:p w:rsidR="006915FB" w:rsidRPr="009631A7" w:rsidRDefault="006915FB" w:rsidP="006915FB">
      <w:pPr>
        <w:widowControl w:val="0"/>
        <w:numPr>
          <w:ilvl w:val="0"/>
          <w:numId w:val="11"/>
        </w:numPr>
        <w:spacing w:after="0"/>
        <w:ind w:hanging="359"/>
        <w:contextualSpacing/>
        <w:jc w:val="both"/>
        <w:rPr>
          <w:lang w:val="en-US"/>
        </w:rPr>
      </w:pPr>
      <w:r w:rsidRPr="009631A7">
        <w:rPr>
          <w:lang w:val="en-US"/>
        </w:rPr>
        <w:t>Semantic Model can be reduced to DwC.</w:t>
      </w:r>
    </w:p>
    <w:p w:rsidR="006915FB" w:rsidRPr="009631A7" w:rsidRDefault="006915FB" w:rsidP="006915FB">
      <w:pPr>
        <w:widowControl w:val="0"/>
        <w:numPr>
          <w:ilvl w:val="0"/>
          <w:numId w:val="11"/>
        </w:numPr>
        <w:spacing w:after="0"/>
        <w:ind w:hanging="359"/>
        <w:contextualSpacing/>
        <w:jc w:val="both"/>
        <w:rPr>
          <w:lang w:val="en-US"/>
        </w:rPr>
      </w:pPr>
      <w:r w:rsidRPr="009631A7">
        <w:rPr>
          <w:lang w:val="en-US"/>
        </w:rPr>
        <w:t>Semantic Model supports easy addition of features for increased precision (data tolerances, modalities etc.).</w:t>
      </w:r>
    </w:p>
    <w:p w:rsidR="006915FB" w:rsidRPr="009631A7" w:rsidRDefault="006915FB" w:rsidP="006915FB">
      <w:pPr>
        <w:widowControl w:val="0"/>
        <w:numPr>
          <w:ilvl w:val="0"/>
          <w:numId w:val="11"/>
        </w:numPr>
        <w:ind w:hanging="359"/>
        <w:contextualSpacing/>
        <w:jc w:val="both"/>
        <w:rPr>
          <w:lang w:val="en-US"/>
        </w:rPr>
      </w:pPr>
      <w:r w:rsidRPr="009631A7">
        <w:rPr>
          <w:lang w:val="en-US"/>
        </w:rPr>
        <w:t xml:space="preserve">DwC often leaves the interpretation of the relationships between the whole record </w:t>
      </w:r>
      <w:r w:rsidRPr="009631A7">
        <w:rPr>
          <w:lang w:val="en-US"/>
        </w:rPr>
        <w:lastRenderedPageBreak/>
        <w:t>and one of its fields to the intuition of the human reader (it cannot be used to draw logical conclusion without human intervention) - No reasoning can be applied.</w:t>
      </w:r>
    </w:p>
    <w:p w:rsidR="006915FB" w:rsidRPr="009631A7" w:rsidRDefault="006915FB" w:rsidP="006915FB">
      <w:pPr>
        <w:widowControl w:val="0"/>
        <w:numPr>
          <w:ilvl w:val="0"/>
          <w:numId w:val="11"/>
        </w:numPr>
        <w:ind w:hanging="359"/>
        <w:contextualSpacing/>
        <w:jc w:val="both"/>
        <w:rPr>
          <w:lang w:val="en-US"/>
        </w:rPr>
      </w:pPr>
      <w:r w:rsidRPr="009631A7">
        <w:rPr>
          <w:sz w:val="14"/>
          <w:lang w:val="en-US"/>
        </w:rPr>
        <w:t xml:space="preserve"> </w:t>
      </w:r>
      <w:r w:rsidRPr="009631A7">
        <w:rPr>
          <w:lang w:val="en-US"/>
        </w:rPr>
        <w:t>Complex events causally related cannot be described in DwC.</w:t>
      </w:r>
    </w:p>
    <w:p w:rsidR="006915FB" w:rsidRPr="009631A7" w:rsidRDefault="006915FB" w:rsidP="006915FB">
      <w:pPr>
        <w:widowControl w:val="0"/>
        <w:numPr>
          <w:ilvl w:val="0"/>
          <w:numId w:val="11"/>
        </w:numPr>
        <w:ind w:hanging="359"/>
        <w:contextualSpacing/>
        <w:jc w:val="both"/>
        <w:rPr>
          <w:lang w:val="en-US"/>
        </w:rPr>
      </w:pPr>
      <w:r w:rsidRPr="009631A7">
        <w:rPr>
          <w:lang w:val="en-US"/>
        </w:rPr>
        <w:t>Fields like prey of and predator of are missing. Extensions by adding fields without property subsumption cause a proliferation of queries to collect related information.</w:t>
      </w:r>
    </w:p>
    <w:p w:rsidR="006915FB" w:rsidRPr="009631A7" w:rsidRDefault="006915FB" w:rsidP="006915FB">
      <w:pPr>
        <w:widowControl w:val="0"/>
        <w:numPr>
          <w:ilvl w:val="0"/>
          <w:numId w:val="11"/>
        </w:numPr>
        <w:ind w:hanging="359"/>
        <w:contextualSpacing/>
        <w:jc w:val="both"/>
        <w:rPr>
          <w:lang w:val="en-US"/>
        </w:rPr>
      </w:pPr>
      <w:r w:rsidRPr="009631A7">
        <w:rPr>
          <w:lang w:val="en-US"/>
        </w:rPr>
        <w:t>A well-defined ontology - a formal definition of relationships between concepts in this domain and between its disciplines can solve this problem without increasing complexity.</w:t>
      </w:r>
    </w:p>
    <w:p w:rsidR="006915FB" w:rsidRPr="009631A7" w:rsidRDefault="006915FB" w:rsidP="006915FB">
      <w:pPr>
        <w:widowControl w:val="0"/>
        <w:numPr>
          <w:ilvl w:val="0"/>
          <w:numId w:val="11"/>
        </w:numPr>
        <w:ind w:hanging="359"/>
        <w:contextualSpacing/>
        <w:jc w:val="both"/>
        <w:rPr>
          <w:lang w:val="en-US"/>
        </w:rPr>
      </w:pPr>
      <w:r w:rsidRPr="009631A7">
        <w:rPr>
          <w:lang w:val="en-US"/>
        </w:rPr>
        <w:t>Shorter queries to are needed to retrieve the same kind of information than with DwC</w:t>
      </w:r>
      <w:bookmarkStart w:id="83" w:name="h.qwvyztvmq236" w:colFirst="0" w:colLast="0"/>
      <w:bookmarkEnd w:id="83"/>
    </w:p>
    <w:p w:rsidR="006915FB" w:rsidRPr="009631A7" w:rsidRDefault="006915FB" w:rsidP="006915FB">
      <w:pPr>
        <w:pStyle w:val="Heading2"/>
        <w:rPr>
          <w:rFonts w:asciiTheme="minorHAnsi" w:hAnsiTheme="minorHAnsi"/>
          <w:lang w:val="en-US"/>
        </w:rPr>
      </w:pPr>
      <w:bookmarkStart w:id="84" w:name="_Toc437963771"/>
      <w:r w:rsidRPr="009631A7">
        <w:rPr>
          <w:rFonts w:asciiTheme="minorHAnsi" w:hAnsiTheme="minorHAnsi"/>
          <w:lang w:val="en-US"/>
        </w:rPr>
        <w:t>Schema Mappings</w:t>
      </w:r>
      <w:bookmarkEnd w:id="84"/>
    </w:p>
    <w:p w:rsidR="006915FB" w:rsidRPr="009631A7" w:rsidRDefault="00085A39" w:rsidP="00085A39">
      <w:pPr>
        <w:widowControl w:val="0"/>
        <w:ind w:firstLine="720"/>
        <w:jc w:val="both"/>
        <w:rPr>
          <w:lang w:val="en-US"/>
        </w:rPr>
      </w:pPr>
      <w:r w:rsidRPr="009631A7">
        <w:rPr>
          <w:lang w:val="en-US"/>
        </w:rPr>
        <w:t xml:space="preserve">The step that followed the selection of the semantic models was the mappings between the source’s schemata and the centralized schema of the infrastructure. Two different approaches were followed, the first was the implementation of hardwired mappings and the second one was the usage of </w:t>
      </w:r>
      <w:r w:rsidR="006915FB" w:rsidRPr="009631A7">
        <w:rPr>
          <w:lang w:val="en-US"/>
        </w:rPr>
        <w:t xml:space="preserve">the </w:t>
      </w:r>
      <w:r w:rsidR="006915FB" w:rsidRPr="009631A7">
        <w:rPr>
          <w:b/>
          <w:lang w:val="en-US"/>
        </w:rPr>
        <w:t>x3ml language</w:t>
      </w:r>
      <w:r w:rsidR="006915FB" w:rsidRPr="009631A7">
        <w:rPr>
          <w:rStyle w:val="FootnoteReference"/>
          <w:b/>
          <w:lang w:val="en-US"/>
        </w:rPr>
        <w:footnoteReference w:id="8"/>
      </w:r>
      <w:r w:rsidR="006915FB" w:rsidRPr="009631A7">
        <w:rPr>
          <w:lang w:val="en-US"/>
        </w:rPr>
        <w:t xml:space="preserve">. The process is described in details in the </w:t>
      </w:r>
      <w:r w:rsidR="006915FB" w:rsidRPr="009631A7">
        <w:rPr>
          <w:b/>
          <w:i/>
          <w:lang w:val="en-US"/>
        </w:rPr>
        <w:t xml:space="preserve">Deliverable 2.3 : Data Flow. </w:t>
      </w:r>
      <w:r w:rsidRPr="009631A7">
        <w:rPr>
          <w:lang w:val="en-US"/>
        </w:rPr>
        <w:t xml:space="preserve">For the mappings that have not been defined during the projects the users can use the x3ml framework that has been created and is being maintained by FORTH. </w:t>
      </w:r>
      <w:r w:rsidR="006915FB" w:rsidRPr="009631A7">
        <w:rPr>
          <w:lang w:val="en-US"/>
        </w:rPr>
        <w:t>An example of a high level mapping between DwC and the central semantic model of the infrastructure follows:</w:t>
      </w:r>
    </w:p>
    <w:tbl>
      <w:tblPr>
        <w:tblpPr w:leftFromText="180" w:rightFromText="180" w:vertAnchor="text" w:horzAnchor="margin" w:tblpY="74"/>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086"/>
        <w:gridCol w:w="6386"/>
      </w:tblGrid>
      <w:tr w:rsidR="006915FB" w:rsidRPr="009631A7" w:rsidTr="00085A39">
        <w:trPr>
          <w:trHeight w:val="261"/>
        </w:trPr>
        <w:tc>
          <w:tcPr>
            <w:tcW w:w="2086" w:type="dxa"/>
            <w:tcBorders>
              <w:bottom w:val="single" w:sz="4" w:space="0" w:color="auto"/>
            </w:tcBorders>
            <w:shd w:val="clear" w:color="auto" w:fill="DDD9C3"/>
            <w:noWrap/>
            <w:vAlign w:val="center"/>
          </w:tcPr>
          <w:p w:rsidR="006915FB" w:rsidRPr="009631A7" w:rsidRDefault="006915FB" w:rsidP="000F4DF5">
            <w:pPr>
              <w:spacing w:after="0" w:line="240" w:lineRule="auto"/>
              <w:jc w:val="center"/>
              <w:rPr>
                <w:rFonts w:cs="Times New Roman"/>
                <w:b/>
                <w:bCs/>
                <w:szCs w:val="24"/>
              </w:rPr>
            </w:pPr>
            <w:r w:rsidRPr="009631A7">
              <w:rPr>
                <w:rFonts w:cs="Times New Roman"/>
                <w:b/>
                <w:bCs/>
                <w:szCs w:val="24"/>
              </w:rPr>
              <w:t>DwC</w:t>
            </w:r>
          </w:p>
        </w:tc>
        <w:tc>
          <w:tcPr>
            <w:tcW w:w="6386" w:type="dxa"/>
            <w:tcBorders>
              <w:bottom w:val="single" w:sz="4" w:space="0" w:color="auto"/>
            </w:tcBorders>
            <w:shd w:val="clear" w:color="auto" w:fill="DDD9C3"/>
            <w:noWrap/>
            <w:vAlign w:val="center"/>
          </w:tcPr>
          <w:p w:rsidR="006915FB" w:rsidRPr="009631A7" w:rsidRDefault="006915FB" w:rsidP="000F4DF5">
            <w:pPr>
              <w:spacing w:after="0" w:line="240" w:lineRule="auto"/>
              <w:jc w:val="center"/>
              <w:rPr>
                <w:rFonts w:cs="Times New Roman"/>
                <w:b/>
                <w:bCs/>
                <w:szCs w:val="24"/>
                <w:lang w:val="en-US"/>
              </w:rPr>
            </w:pPr>
            <w:r w:rsidRPr="009631A7">
              <w:rPr>
                <w:rFonts w:cs="Times New Roman"/>
                <w:b/>
                <w:bCs/>
                <w:szCs w:val="24"/>
                <w:lang w:val="en-US"/>
              </w:rPr>
              <w:t>Lifewatch Semantic Model</w:t>
            </w:r>
          </w:p>
        </w:tc>
      </w:tr>
      <w:tr w:rsidR="006915FB" w:rsidRPr="009631A7" w:rsidTr="007D05FC">
        <w:trPr>
          <w:trHeight w:val="1138"/>
        </w:trPr>
        <w:tc>
          <w:tcPr>
            <w:tcW w:w="2086" w:type="dxa"/>
            <w:tcBorders>
              <w:top w:val="single" w:sz="4" w:space="0" w:color="auto"/>
              <w:left w:val="single" w:sz="4" w:space="0" w:color="auto"/>
              <w:bottom w:val="single" w:sz="4" w:space="0" w:color="auto"/>
              <w:right w:val="single" w:sz="4" w:space="0" w:color="auto"/>
            </w:tcBorders>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occurrence ID</w:t>
            </w:r>
          </w:p>
        </w:tc>
        <w:tc>
          <w:tcPr>
            <w:tcW w:w="6386" w:type="dxa"/>
            <w:tcBorders>
              <w:top w:val="single" w:sz="4" w:space="0" w:color="auto"/>
              <w:left w:val="single" w:sz="4" w:space="0" w:color="auto"/>
              <w:bottom w:val="single" w:sz="4" w:space="0" w:color="auto"/>
              <w:right w:val="single" w:sz="4" w:space="0" w:color="auto"/>
            </w:tcBorders>
            <w:vAlign w:val="center"/>
          </w:tcPr>
          <w:p w:rsidR="006915FB" w:rsidRPr="009631A7" w:rsidDel="001E12C8" w:rsidRDefault="006915FB" w:rsidP="000F4DF5">
            <w:pPr>
              <w:spacing w:after="0" w:line="240" w:lineRule="auto"/>
              <w:jc w:val="center"/>
              <w:rPr>
                <w:del w:id="85" w:author="Nikolaos Minadakis" w:date="2015-02-05T16:59:00Z"/>
                <w:rFonts w:cs="Times New Roman"/>
                <w:sz w:val="20"/>
                <w:szCs w:val="20"/>
                <w:lang w:val="en-US"/>
              </w:rPr>
            </w:pPr>
            <w:del w:id="86"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p>
          <w:p w:rsidR="006915FB" w:rsidRPr="009631A7" w:rsidRDefault="006915FB" w:rsidP="000F4DF5">
            <w:pPr>
              <w:spacing w:after="0" w:line="240" w:lineRule="auto"/>
              <w:jc w:val="center"/>
              <w:rPr>
                <w:rFonts w:cs="Times New Roman"/>
                <w:sz w:val="20"/>
                <w:szCs w:val="20"/>
                <w:lang w:val="en-US"/>
              </w:rPr>
            </w:pPr>
            <w:ins w:id="87" w:author="Nikolaos Minadakis" w:date="2015-02-05T16:59:00Z">
              <w:r w:rsidRPr="009631A7">
                <w:rPr>
                  <w:rFonts w:cs="Times New Roman"/>
                  <w:sz w:val="20"/>
                  <w:szCs w:val="20"/>
                </w:rPr>
                <w:t>P48 has preferred identifier:</w:t>
              </w:r>
              <w:r w:rsidRPr="009631A7">
                <w:rPr>
                  <w:rFonts w:cs="Times New Roman"/>
                  <w:sz w:val="20"/>
                  <w:szCs w:val="20"/>
                </w:rPr>
                <w:br/>
                <w:t>E42 Identifier</w:t>
              </w:r>
            </w:ins>
            <w:del w:id="88" w:author="Nikolaos Minadakis" w:date="2015-02-05T16:59:00Z">
              <w:r w:rsidRPr="009631A7" w:rsidDel="001E12C8">
                <w:rPr>
                  <w:rFonts w:cs="Times New Roman"/>
                  <w:sz w:val="20"/>
                  <w:szCs w:val="20"/>
                  <w:lang w:val="en-US"/>
                </w:rPr>
                <w:delText>P1 is identified by:</w:delText>
              </w:r>
              <w:r w:rsidRPr="009631A7" w:rsidDel="001E12C8">
                <w:rPr>
                  <w:rFonts w:cs="Times New Roman"/>
                  <w:sz w:val="20"/>
                  <w:szCs w:val="20"/>
                  <w:lang w:val="en-US"/>
                </w:rPr>
                <w:br/>
                <w:delText>E42 Identifier</w:delText>
              </w:r>
            </w:del>
          </w:p>
        </w:tc>
      </w:tr>
      <w:tr w:rsidR="006915FB" w:rsidRPr="009631A7" w:rsidTr="007D05FC">
        <w:trPr>
          <w:trHeight w:val="894"/>
        </w:trPr>
        <w:tc>
          <w:tcPr>
            <w:tcW w:w="2086" w:type="dxa"/>
            <w:tcBorders>
              <w:left w:val="single" w:sz="4" w:space="0" w:color="auto"/>
              <w:bottom w:val="single" w:sz="4" w:space="0" w:color="auto"/>
              <w:right w:val="single" w:sz="4" w:space="0" w:color="auto"/>
            </w:tcBorders>
            <w:shd w:val="clear" w:color="auto" w:fill="auto"/>
            <w:noWrap/>
            <w:vAlign w:val="center"/>
          </w:tcPr>
          <w:p w:rsidR="006915FB" w:rsidRPr="009631A7" w:rsidRDefault="006915FB" w:rsidP="000F4DF5">
            <w:pPr>
              <w:spacing w:after="0" w:line="240" w:lineRule="auto"/>
              <w:rPr>
                <w:rFonts w:cs="Times New Roman"/>
                <w:sz w:val="20"/>
                <w:szCs w:val="20"/>
              </w:rPr>
            </w:pPr>
            <w:r w:rsidRPr="009631A7">
              <w:rPr>
                <w:rFonts w:cs="Times New Roman"/>
                <w:sz w:val="20"/>
                <w:szCs w:val="20"/>
              </w:rPr>
              <w:t>recordedBy</w:t>
            </w:r>
          </w:p>
        </w:tc>
        <w:tc>
          <w:tcPr>
            <w:tcW w:w="6386" w:type="dxa"/>
            <w:tcBorders>
              <w:left w:val="single" w:sz="4" w:space="0" w:color="auto"/>
              <w:bottom w:val="single" w:sz="4" w:space="0" w:color="auto"/>
              <w:right w:val="single" w:sz="4" w:space="0" w:color="auto"/>
            </w:tcBorders>
            <w:shd w:val="clear" w:color="auto" w:fill="auto"/>
            <w:noWrap/>
            <w:vAlign w:val="center"/>
          </w:tcPr>
          <w:p w:rsidR="006915FB" w:rsidRPr="009631A7" w:rsidDel="001E12C8" w:rsidRDefault="006915FB" w:rsidP="000F4DF5">
            <w:pPr>
              <w:spacing w:after="0" w:line="240" w:lineRule="auto"/>
              <w:jc w:val="center"/>
              <w:rPr>
                <w:del w:id="89" w:author="Nikolaos Minadakis" w:date="2015-02-05T16:59:00Z"/>
                <w:rFonts w:cs="Times New Roman"/>
                <w:sz w:val="20"/>
                <w:szCs w:val="20"/>
                <w:lang w:val="en-US"/>
              </w:rPr>
            </w:pPr>
            <w:r w:rsidRPr="009631A7">
              <w:rPr>
                <w:rFonts w:cs="Times New Roman"/>
                <w:sz w:val="20"/>
                <w:szCs w:val="20"/>
                <w:lang w:val="en-US"/>
              </w:rPr>
              <w:t>S19 Encounter Event.</w:t>
            </w:r>
            <w:r w:rsidRPr="009631A7">
              <w:rPr>
                <w:rFonts w:cs="Times New Roman"/>
                <w:sz w:val="20"/>
                <w:szCs w:val="20"/>
              </w:rPr>
              <w:t xml:space="preserve"> </w:t>
            </w:r>
            <w:r w:rsidRPr="009631A7">
              <w:rPr>
                <w:rFonts w:cs="Times New Roman"/>
                <w:sz w:val="20"/>
                <w:szCs w:val="20"/>
              </w:rPr>
              <w:br/>
              <w:t xml:space="preserve">P14 carried out by: </w:t>
            </w:r>
            <w:r w:rsidRPr="009631A7">
              <w:rPr>
                <w:rFonts w:cs="Times New Roman"/>
                <w:sz w:val="20"/>
                <w:szCs w:val="20"/>
              </w:rPr>
              <w:br/>
              <w:t>E39 Actor (BT9</w:t>
            </w:r>
            <w:r w:rsidRPr="009631A7">
              <w:rPr>
                <w:rFonts w:cs="Times New Roman"/>
                <w:sz w:val="20"/>
                <w:szCs w:val="20"/>
                <w:lang w:val="en-US"/>
              </w:rPr>
              <w:t xml:space="preserve"> Actor Type</w:t>
            </w:r>
            <w:r w:rsidRPr="009631A7">
              <w:rPr>
                <w:rFonts w:cs="Times New Roman"/>
                <w:sz w:val="20"/>
                <w:szCs w:val="20"/>
              </w:rPr>
              <w:t>, BC8</w:t>
            </w:r>
            <w:r w:rsidRPr="009631A7">
              <w:rPr>
                <w:rFonts w:cs="Times New Roman"/>
                <w:sz w:val="20"/>
                <w:szCs w:val="20"/>
                <w:lang w:val="en-US"/>
              </w:rPr>
              <w:t xml:space="preserve"> Actor)</w:t>
            </w:r>
            <w:del w:id="90" w:author="Nikolaos Minadakis" w:date="2015-02-05T16:59:00Z">
              <w:r w:rsidRPr="009631A7" w:rsidDel="001E12C8">
                <w:rPr>
                  <w:rFonts w:cs="Times New Roman"/>
                  <w:sz w:val="20"/>
                  <w:szCs w:val="20"/>
                  <w:lang w:val="en-US"/>
                </w:rPr>
                <w:delText xml:space="preserve">CRMsci: </w:delText>
              </w:r>
            </w:del>
          </w:p>
          <w:p w:rsidR="006915FB" w:rsidRPr="009631A7" w:rsidRDefault="006915FB" w:rsidP="000F4DF5">
            <w:pPr>
              <w:spacing w:after="0" w:line="240" w:lineRule="auto"/>
              <w:jc w:val="center"/>
              <w:rPr>
                <w:rFonts w:cs="Times New Roman"/>
                <w:sz w:val="20"/>
                <w:szCs w:val="20"/>
                <w:lang w:val="en-US"/>
              </w:rPr>
            </w:pPr>
            <w:r w:rsidRPr="009631A7">
              <w:rPr>
                <w:rFonts w:cs="Times New Roman"/>
                <w:sz w:val="20"/>
                <w:szCs w:val="20"/>
                <w:lang w:val="en-US"/>
              </w:rPr>
              <w:t>S19 Encounter Event.</w:t>
            </w:r>
            <w:r w:rsidRPr="009631A7">
              <w:rPr>
                <w:rFonts w:cs="Times New Roman"/>
                <w:sz w:val="20"/>
                <w:szCs w:val="20"/>
              </w:rPr>
              <w:t xml:space="preserve"> </w:t>
            </w:r>
            <w:r w:rsidRPr="009631A7">
              <w:rPr>
                <w:rFonts w:cs="Times New Roman"/>
                <w:sz w:val="20"/>
                <w:szCs w:val="20"/>
              </w:rPr>
              <w:br/>
              <w:t xml:space="preserve">P14 carried out by: </w:t>
            </w:r>
            <w:r w:rsidRPr="009631A7">
              <w:rPr>
                <w:rFonts w:cs="Times New Roman"/>
                <w:sz w:val="20"/>
                <w:szCs w:val="20"/>
              </w:rPr>
              <w:br/>
              <w:t>E39 Actor (BT9</w:t>
            </w:r>
            <w:r w:rsidRPr="009631A7">
              <w:rPr>
                <w:rFonts w:cs="Times New Roman"/>
                <w:sz w:val="20"/>
                <w:szCs w:val="20"/>
                <w:lang w:val="en-US"/>
              </w:rPr>
              <w:t xml:space="preserve"> Actor Type</w:t>
            </w:r>
            <w:r w:rsidRPr="009631A7">
              <w:rPr>
                <w:rFonts w:cs="Times New Roman"/>
                <w:sz w:val="20"/>
                <w:szCs w:val="20"/>
              </w:rPr>
              <w:t>, BC8</w:t>
            </w:r>
            <w:r w:rsidRPr="009631A7">
              <w:rPr>
                <w:rFonts w:cs="Times New Roman"/>
                <w:sz w:val="20"/>
                <w:szCs w:val="20"/>
                <w:lang w:val="en-US"/>
              </w:rPr>
              <w:t xml:space="preserve"> Actor)</w:t>
            </w:r>
          </w:p>
        </w:tc>
      </w:tr>
    </w:tbl>
    <w:p w:rsidR="006915FB" w:rsidRPr="009631A7" w:rsidRDefault="006915FB" w:rsidP="006915FB">
      <w:pPr>
        <w:pStyle w:val="Caption"/>
        <w:jc w:val="center"/>
        <w:rPr>
          <w:sz w:val="22"/>
          <w:lang w:val="en-US"/>
        </w:rPr>
      </w:pPr>
      <w:r w:rsidRPr="009631A7">
        <w:rPr>
          <w:sz w:val="22"/>
        </w:rPr>
        <w:t xml:space="preserve">Table </w:t>
      </w:r>
      <w:r w:rsidRPr="009631A7">
        <w:rPr>
          <w:sz w:val="22"/>
        </w:rPr>
        <w:fldChar w:fldCharType="begin"/>
      </w:r>
      <w:r w:rsidRPr="009631A7">
        <w:rPr>
          <w:sz w:val="22"/>
        </w:rPr>
        <w:instrText xml:space="preserve"> SEQ Table \* ARABIC </w:instrText>
      </w:r>
      <w:r w:rsidRPr="009631A7">
        <w:rPr>
          <w:sz w:val="22"/>
        </w:rPr>
        <w:fldChar w:fldCharType="separate"/>
      </w:r>
      <w:r w:rsidRPr="009631A7">
        <w:rPr>
          <w:noProof/>
          <w:sz w:val="22"/>
        </w:rPr>
        <w:t>2</w:t>
      </w:r>
      <w:r w:rsidRPr="009631A7">
        <w:rPr>
          <w:sz w:val="22"/>
        </w:rPr>
        <w:fldChar w:fldCharType="end"/>
      </w:r>
      <w:r w:rsidRPr="009631A7">
        <w:rPr>
          <w:sz w:val="22"/>
        </w:rPr>
        <w:t>: Mapping DwC to semantic models example</w:t>
      </w:r>
    </w:p>
    <w:p w:rsidR="004F1497" w:rsidRPr="009631A7" w:rsidRDefault="004F1497" w:rsidP="004F1497">
      <w:pPr>
        <w:widowControl w:val="0"/>
        <w:ind w:firstLine="720"/>
        <w:jc w:val="both"/>
        <w:rPr>
          <w:lang w:val="en-US"/>
        </w:rPr>
      </w:pPr>
    </w:p>
    <w:p w:rsidR="00591A71" w:rsidRPr="009631A7" w:rsidRDefault="004F1497" w:rsidP="004F1497">
      <w:pPr>
        <w:widowControl w:val="0"/>
        <w:ind w:firstLine="720"/>
        <w:jc w:val="both"/>
        <w:rPr>
          <w:lang w:val="en-US"/>
        </w:rPr>
      </w:pPr>
      <w:r w:rsidRPr="009631A7">
        <w:rPr>
          <w:lang w:val="en-US"/>
        </w:rPr>
        <w:t>The</w:t>
      </w:r>
      <w:r w:rsidR="00085A39" w:rsidRPr="009631A7">
        <w:rPr>
          <w:lang w:val="en-US"/>
        </w:rPr>
        <w:t xml:space="preserve"> users can use the 3M editor graphical user interface in order to map their own schema with the LW Greece centralized shema, and this process will produce an x3ml file. This x3ml file with the input records can be provided as input to the x3ml engine and the outcome of this process will be the Lifewatch Greece Infrastructure format records which can be imported in the Infrastructure’s databases. </w:t>
      </w:r>
      <w:r w:rsidR="00591A71" w:rsidRPr="009631A7">
        <w:br w:type="page"/>
      </w:r>
    </w:p>
    <w:p w:rsidR="00591A71" w:rsidRPr="009631A7" w:rsidRDefault="00591A71" w:rsidP="00591A71"/>
    <w:p w:rsidR="006915FB" w:rsidRPr="009631A7" w:rsidRDefault="006915FB" w:rsidP="006915FB">
      <w:pPr>
        <w:pStyle w:val="Heading2"/>
        <w:rPr>
          <w:rFonts w:asciiTheme="minorHAnsi" w:hAnsiTheme="minorHAnsi"/>
          <w:lang w:val="en-US"/>
        </w:rPr>
      </w:pPr>
      <w:bookmarkStart w:id="91" w:name="h.otuzogc742fy" w:colFirst="0" w:colLast="0"/>
      <w:bookmarkStart w:id="92" w:name="_Modelling_Examples"/>
      <w:bookmarkStart w:id="93" w:name="_Toc437963772"/>
      <w:bookmarkEnd w:id="91"/>
      <w:bookmarkEnd w:id="92"/>
      <w:r w:rsidRPr="009631A7">
        <w:rPr>
          <w:rFonts w:asciiTheme="minorHAnsi" w:eastAsia="Times New Roman" w:hAnsiTheme="minorHAnsi"/>
          <w:lang w:val="en-US"/>
        </w:rPr>
        <w:t>Modelling Examples</w:t>
      </w:r>
      <w:bookmarkEnd w:id="93"/>
    </w:p>
    <w:p w:rsidR="006915FB" w:rsidRPr="009631A7" w:rsidRDefault="006915FB" w:rsidP="006915FB">
      <w:pPr>
        <w:widowControl w:val="0"/>
        <w:ind w:firstLine="360"/>
        <w:jc w:val="both"/>
        <w:rPr>
          <w:lang w:val="en-US"/>
        </w:rPr>
      </w:pPr>
      <w:r w:rsidRPr="009631A7">
        <w:rPr>
          <w:lang w:val="en-US"/>
        </w:rPr>
        <w:t>The datasets that were provided by the partners were analyzed. The different concepts were recognized and were used to extent the semantic model to be able to support such concepts. Afterwards, modelling examples of some meaningful biodiversity concepts were created</w:t>
      </w:r>
      <w:r w:rsidR="00632388" w:rsidRPr="009631A7">
        <w:rPr>
          <w:lang w:val="en-US"/>
        </w:rPr>
        <w:t xml:space="preserve"> in order to test the expressivity of the semantic models and to </w:t>
      </w:r>
      <w:r w:rsidRPr="009631A7">
        <w:rPr>
          <w:lang w:val="en-US"/>
        </w:rPr>
        <w:t>.</w:t>
      </w:r>
    </w:p>
    <w:p w:rsidR="006915FB" w:rsidRPr="009631A7" w:rsidRDefault="006915FB" w:rsidP="006915FB">
      <w:pPr>
        <w:widowControl w:val="0"/>
        <w:ind w:firstLine="360"/>
        <w:jc w:val="both"/>
        <w:rPr>
          <w:lang w:val="en-US"/>
        </w:rPr>
      </w:pPr>
    </w:p>
    <w:p w:rsidR="006915FB" w:rsidRPr="009631A7" w:rsidRDefault="006915FB" w:rsidP="006915FB">
      <w:pPr>
        <w:pStyle w:val="Heading4"/>
        <w:rPr>
          <w:rFonts w:asciiTheme="minorHAnsi" w:hAnsiTheme="minorHAnsi"/>
          <w:lang w:val="en-US"/>
        </w:rPr>
      </w:pPr>
      <w:r w:rsidRPr="009631A7">
        <w:rPr>
          <w:rFonts w:asciiTheme="minorHAnsi" w:hAnsiTheme="minorHAnsi"/>
          <w:lang w:val="en-US"/>
        </w:rPr>
        <w:t>Taxonomy</w:t>
      </w:r>
    </w:p>
    <w:p w:rsidR="006915FB" w:rsidRPr="009631A7" w:rsidRDefault="006915FB" w:rsidP="006915FB">
      <w:pPr>
        <w:widowControl w:val="0"/>
        <w:ind w:firstLine="360"/>
        <w:rPr>
          <w:lang w:val="en-US"/>
        </w:rPr>
      </w:pPr>
      <w:r w:rsidRPr="009631A7">
        <w:rPr>
          <w:lang w:val="en-US"/>
        </w:rPr>
        <w:t xml:space="preserve">Taxonomy is one of the most important biodiversity concepts. </w:t>
      </w:r>
      <w:r w:rsidR="00591A71" w:rsidRPr="009631A7">
        <w:rPr>
          <w:lang w:val="en-US"/>
        </w:rPr>
        <w:t>In the example that was created the classification of the species was represented. An</w:t>
      </w:r>
      <w:r w:rsidRPr="009631A7">
        <w:rPr>
          <w:lang w:val="en-US"/>
        </w:rPr>
        <w:t xml:space="preserve"> example of a species taxonomy is shown below:</w:t>
      </w:r>
    </w:p>
    <w:p w:rsidR="006915FB" w:rsidRPr="009631A7" w:rsidRDefault="006915FB" w:rsidP="006915FB">
      <w:pPr>
        <w:keepNext/>
        <w:widowControl w:val="0"/>
        <w:ind w:firstLine="360"/>
        <w:jc w:val="center"/>
      </w:pPr>
      <w:r w:rsidRPr="009631A7">
        <w:rPr>
          <w:noProof/>
          <w:lang w:val="el-GR" w:eastAsia="el-GR" w:bidi="ar-SA"/>
        </w:rPr>
        <w:drawing>
          <wp:inline distT="0" distB="0" distL="0" distR="0" wp14:anchorId="10611984" wp14:editId="781C9599">
            <wp:extent cx="5267325" cy="3429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429000"/>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94" w:name="_Toc437963815"/>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7</w:t>
      </w:r>
      <w:r w:rsidRPr="009631A7">
        <w:rPr>
          <w:sz w:val="22"/>
        </w:rPr>
        <w:fldChar w:fldCharType="end"/>
      </w:r>
      <w:r w:rsidRPr="009631A7">
        <w:rPr>
          <w:sz w:val="22"/>
        </w:rPr>
        <w:t>: Taxonomy Modelling Example</w:t>
      </w:r>
      <w:bookmarkEnd w:id="94"/>
    </w:p>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6915FB"/>
    <w:p w:rsidR="006915FB" w:rsidRPr="009631A7" w:rsidRDefault="006915FB" w:rsidP="00591A71">
      <w:pPr>
        <w:pStyle w:val="Heading4"/>
        <w:rPr>
          <w:rFonts w:asciiTheme="minorHAnsi" w:hAnsiTheme="minorHAnsi"/>
          <w:lang w:val="en-US"/>
        </w:rPr>
      </w:pPr>
      <w:r w:rsidRPr="009631A7">
        <w:rPr>
          <w:rFonts w:asciiTheme="minorHAnsi" w:hAnsiTheme="minorHAnsi"/>
          <w:lang w:val="en-US"/>
        </w:rPr>
        <w:t>Scientific Name Creation</w:t>
      </w:r>
    </w:p>
    <w:p w:rsidR="006915FB" w:rsidRPr="009631A7" w:rsidRDefault="006915FB" w:rsidP="006915FB">
      <w:pPr>
        <w:widowControl w:val="0"/>
        <w:ind w:firstLine="360"/>
        <w:jc w:val="both"/>
        <w:rPr>
          <w:lang w:val="en-US"/>
        </w:rPr>
      </w:pPr>
      <w:r w:rsidRPr="009631A7">
        <w:rPr>
          <w:lang w:val="en-US"/>
        </w:rPr>
        <w:t>The scientific name creation process refers to the case that a new species is found and a (new) scientific name is assigned to this species.</w:t>
      </w:r>
      <w:r w:rsidR="00591A71" w:rsidRPr="009631A7">
        <w:rPr>
          <w:lang w:val="en-US"/>
        </w:rPr>
        <w:t xml:space="preserve"> This process can be represented by two events, a type creation one that is the activity of creating a new type (eg ”Thunnus Albacares”) and an identifier assignment that followed, which is the activity of assigning this type to the specific species.</w:t>
      </w:r>
      <w:r w:rsidRPr="009631A7">
        <w:rPr>
          <w:lang w:val="en-US"/>
        </w:rPr>
        <w:t xml:space="preserve"> A modelling example of a scientific name creation is shown below:</w:t>
      </w:r>
    </w:p>
    <w:p w:rsidR="006915FB" w:rsidRPr="009631A7" w:rsidRDefault="00591A71" w:rsidP="006915FB">
      <w:pPr>
        <w:keepNext/>
        <w:widowControl w:val="0"/>
        <w:jc w:val="center"/>
      </w:pPr>
      <w:r w:rsidRPr="009631A7">
        <w:rPr>
          <w:noProof/>
          <w:lang w:val="el-GR" w:eastAsia="el-GR" w:bidi="ar-SA"/>
        </w:rPr>
        <w:drawing>
          <wp:inline distT="0" distB="0" distL="0" distR="0" wp14:anchorId="7BA3F4B5" wp14:editId="5BEFB3C5">
            <wp:extent cx="5267325" cy="3552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95" w:name="_Toc437963816"/>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8</w:t>
      </w:r>
      <w:r w:rsidRPr="009631A7">
        <w:rPr>
          <w:sz w:val="22"/>
        </w:rPr>
        <w:fldChar w:fldCharType="end"/>
      </w:r>
      <w:r w:rsidRPr="009631A7">
        <w:rPr>
          <w:sz w:val="22"/>
        </w:rPr>
        <w:t>: Scientific Naming Modeling Example</w:t>
      </w:r>
      <w:bookmarkEnd w:id="95"/>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591A71">
      <w:pPr>
        <w:pStyle w:val="Heading4"/>
        <w:rPr>
          <w:rFonts w:asciiTheme="minorHAnsi" w:hAnsiTheme="minorHAnsi"/>
          <w:lang w:val="en-US"/>
        </w:rPr>
      </w:pPr>
      <w:r w:rsidRPr="009631A7">
        <w:rPr>
          <w:rFonts w:asciiTheme="minorHAnsi" w:hAnsiTheme="minorHAnsi"/>
          <w:lang w:val="en-US"/>
        </w:rPr>
        <w:lastRenderedPageBreak/>
        <w:t>Species Identification</w:t>
      </w:r>
    </w:p>
    <w:p w:rsidR="006915FB" w:rsidRPr="009631A7" w:rsidRDefault="006915FB" w:rsidP="006915FB">
      <w:pPr>
        <w:widowControl w:val="0"/>
        <w:ind w:firstLine="360"/>
        <w:jc w:val="both"/>
        <w:rPr>
          <w:lang w:val="en-US"/>
        </w:rPr>
      </w:pPr>
      <w:r w:rsidRPr="009631A7">
        <w:rPr>
          <w:lang w:val="en-US"/>
        </w:rPr>
        <w:t>Identification is the process of a specimen’s classification according to a taxonomy.</w:t>
      </w:r>
      <w:r w:rsidR="00591A71" w:rsidRPr="009631A7">
        <w:rPr>
          <w:lang w:val="en-US"/>
        </w:rPr>
        <w:t xml:space="preserve"> This process is a type assignment activity, that assigns a type (eg species)</w:t>
      </w:r>
      <w:r w:rsidRPr="009631A7">
        <w:rPr>
          <w:lang w:val="en-US"/>
        </w:rPr>
        <w:t xml:space="preserve"> </w:t>
      </w:r>
      <w:r w:rsidR="00591A71" w:rsidRPr="009631A7">
        <w:rPr>
          <w:lang w:val="en-US"/>
        </w:rPr>
        <w:t xml:space="preserve">to a specific indicudal (organism). </w:t>
      </w:r>
      <w:r w:rsidRPr="009631A7">
        <w:rPr>
          <w:lang w:val="en-US"/>
        </w:rPr>
        <w:t>A modelling example of a species identification is shown below:</w:t>
      </w:r>
    </w:p>
    <w:p w:rsidR="006915FB" w:rsidRPr="009631A7" w:rsidRDefault="006915FB" w:rsidP="006915FB">
      <w:pPr>
        <w:keepNext/>
        <w:widowControl w:val="0"/>
        <w:jc w:val="center"/>
      </w:pPr>
      <w:r w:rsidRPr="009631A7">
        <w:rPr>
          <w:lang w:val="en-US"/>
        </w:rPr>
        <w:t xml:space="preserve"> </w:t>
      </w:r>
      <w:r w:rsidR="00591A71" w:rsidRPr="009631A7">
        <w:rPr>
          <w:noProof/>
          <w:lang w:val="el-GR" w:eastAsia="el-GR" w:bidi="ar-SA"/>
        </w:rPr>
        <w:drawing>
          <wp:inline distT="0" distB="0" distL="0" distR="0" wp14:anchorId="15D07BB0" wp14:editId="7A25D0B9">
            <wp:extent cx="5857501" cy="378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1337" cy="3783902"/>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96" w:name="_Toc437963817"/>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9</w:t>
      </w:r>
      <w:r w:rsidRPr="009631A7">
        <w:rPr>
          <w:sz w:val="22"/>
        </w:rPr>
        <w:fldChar w:fldCharType="end"/>
      </w:r>
      <w:r w:rsidRPr="009631A7">
        <w:rPr>
          <w:sz w:val="22"/>
        </w:rPr>
        <w:t>: Identification Modelling Example</w:t>
      </w:r>
      <w:bookmarkEnd w:id="96"/>
    </w:p>
    <w:p w:rsidR="006915FB" w:rsidRPr="009631A7" w:rsidRDefault="006915FB" w:rsidP="006915FB">
      <w:pPr>
        <w:widowControl w:val="0"/>
        <w:jc w:val="center"/>
      </w:pPr>
    </w:p>
    <w:p w:rsidR="006915FB" w:rsidRPr="009631A7" w:rsidRDefault="006915FB" w:rsidP="006915FB">
      <w:pPr>
        <w:widowControl w:val="0"/>
      </w:pPr>
      <w:r w:rsidRPr="009631A7">
        <w:t xml:space="preserve"> </w:t>
      </w: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6915FB">
      <w:pPr>
        <w:widowControl w:val="0"/>
      </w:pPr>
    </w:p>
    <w:p w:rsidR="006915FB" w:rsidRPr="009631A7" w:rsidRDefault="00591A71" w:rsidP="00591A71">
      <w:pPr>
        <w:pStyle w:val="Heading4"/>
        <w:rPr>
          <w:rFonts w:asciiTheme="minorHAnsi" w:hAnsiTheme="minorHAnsi"/>
          <w:lang w:val="en-US"/>
        </w:rPr>
      </w:pPr>
      <w:r w:rsidRPr="009631A7">
        <w:rPr>
          <w:rFonts w:asciiTheme="minorHAnsi" w:hAnsiTheme="minorHAnsi"/>
          <w:lang w:val="en-US"/>
        </w:rPr>
        <w:lastRenderedPageBreak/>
        <w:t xml:space="preserve">Specimen </w:t>
      </w:r>
      <w:r w:rsidR="006915FB" w:rsidRPr="009631A7">
        <w:rPr>
          <w:rFonts w:asciiTheme="minorHAnsi" w:hAnsiTheme="minorHAnsi"/>
          <w:lang w:val="en-US"/>
        </w:rPr>
        <w:t>Measurement</w:t>
      </w:r>
    </w:p>
    <w:p w:rsidR="006915FB" w:rsidRPr="009631A7" w:rsidRDefault="00591A71" w:rsidP="006915FB">
      <w:pPr>
        <w:widowControl w:val="0"/>
        <w:ind w:firstLine="360"/>
        <w:jc w:val="both"/>
      </w:pPr>
      <w:r w:rsidRPr="009631A7">
        <w:rPr>
          <w:lang w:val="en-US"/>
        </w:rPr>
        <w:t>Specimen m</w:t>
      </w:r>
      <w:r w:rsidR="006915FB" w:rsidRPr="009631A7">
        <w:rPr>
          <w:lang w:val="en-US"/>
        </w:rPr>
        <w:t>easurement is the process of measuring a specimen’s dimensions (eg length, weight etc).</w:t>
      </w:r>
      <w:r w:rsidRPr="009631A7">
        <w:rPr>
          <w:lang w:val="en-US"/>
        </w:rPr>
        <w:t xml:space="preserve"> This is represented as a measurement event that observed a specific dimension of a specimen and assign</w:t>
      </w:r>
      <w:r w:rsidR="00BC2E2D" w:rsidRPr="009631A7">
        <w:rPr>
          <w:lang w:val="en-US"/>
        </w:rPr>
        <w:t>ed</w:t>
      </w:r>
      <w:r w:rsidRPr="009631A7">
        <w:rPr>
          <w:lang w:val="en-US"/>
        </w:rPr>
        <w:t xml:space="preserve"> the corresponding value and unit.</w:t>
      </w:r>
      <w:r w:rsidR="006915FB" w:rsidRPr="009631A7">
        <w:rPr>
          <w:lang w:val="en-US"/>
        </w:rPr>
        <w:t xml:space="preserve"> </w:t>
      </w:r>
      <w:r w:rsidR="006915FB" w:rsidRPr="009631A7">
        <w:t>A modelling example of a measurement is shown below:</w:t>
      </w:r>
    </w:p>
    <w:p w:rsidR="006915FB" w:rsidRPr="009631A7" w:rsidRDefault="00591A71" w:rsidP="006915FB">
      <w:pPr>
        <w:keepNext/>
        <w:widowControl w:val="0"/>
        <w:jc w:val="center"/>
      </w:pPr>
      <w:r w:rsidRPr="009631A7">
        <w:rPr>
          <w:noProof/>
          <w:lang w:val="el-GR" w:eastAsia="el-GR" w:bidi="ar-SA"/>
        </w:rPr>
        <w:drawing>
          <wp:inline distT="0" distB="0" distL="0" distR="0" wp14:anchorId="17C5357B" wp14:editId="03A1754C">
            <wp:extent cx="5985510" cy="4048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3743" cy="4053638"/>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97" w:name="_Toc437963818"/>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10</w:t>
      </w:r>
      <w:r w:rsidRPr="009631A7">
        <w:rPr>
          <w:sz w:val="22"/>
        </w:rPr>
        <w:fldChar w:fldCharType="end"/>
      </w:r>
      <w:r w:rsidRPr="009631A7">
        <w:rPr>
          <w:sz w:val="22"/>
        </w:rPr>
        <w:t>: Specimen Measurement Modelling Example</w:t>
      </w:r>
      <w:bookmarkEnd w:id="97"/>
    </w:p>
    <w:p w:rsidR="006915FB" w:rsidRPr="009631A7" w:rsidRDefault="006915FB" w:rsidP="006915FB">
      <w:pPr>
        <w:widowControl w:val="0"/>
        <w:spacing w:after="240"/>
      </w:pPr>
      <w:r w:rsidRPr="009631A7">
        <w:t xml:space="preserve"> </w:t>
      </w: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591A71" w:rsidRPr="009631A7" w:rsidRDefault="00591A71" w:rsidP="00591A71">
      <w:pPr>
        <w:pStyle w:val="Heading4"/>
        <w:rPr>
          <w:rFonts w:asciiTheme="minorHAnsi" w:hAnsiTheme="minorHAnsi"/>
          <w:lang w:val="en-US"/>
        </w:rPr>
      </w:pPr>
      <w:r w:rsidRPr="009631A7">
        <w:rPr>
          <w:rFonts w:asciiTheme="minorHAnsi" w:hAnsiTheme="minorHAnsi"/>
          <w:lang w:val="en-US"/>
        </w:rPr>
        <w:lastRenderedPageBreak/>
        <w:t>Environmental Measurement</w:t>
      </w:r>
    </w:p>
    <w:p w:rsidR="00591A71" w:rsidRPr="009631A7" w:rsidRDefault="00591A71" w:rsidP="00591A71">
      <w:pPr>
        <w:widowControl w:val="0"/>
        <w:ind w:firstLine="360"/>
        <w:jc w:val="both"/>
      </w:pPr>
      <w:r w:rsidRPr="009631A7">
        <w:rPr>
          <w:lang w:val="en-US"/>
        </w:rPr>
        <w:t xml:space="preserve">Environmental measurement is the process of measuring a specific environmental </w:t>
      </w:r>
      <w:r w:rsidR="00BC2E2D" w:rsidRPr="009631A7">
        <w:rPr>
          <w:lang w:val="en-US"/>
        </w:rPr>
        <w:t>parameter (eg salinity, temperature).</w:t>
      </w:r>
      <w:r w:rsidRPr="009631A7">
        <w:rPr>
          <w:lang w:val="en-US"/>
        </w:rPr>
        <w:t xml:space="preserve">This is represented as a measurement event that observed a specific dimension of a </w:t>
      </w:r>
      <w:r w:rsidR="00BC2E2D" w:rsidRPr="009631A7">
        <w:rPr>
          <w:lang w:val="en-US"/>
        </w:rPr>
        <w:t>place</w:t>
      </w:r>
      <w:r w:rsidRPr="009631A7">
        <w:rPr>
          <w:lang w:val="en-US"/>
        </w:rPr>
        <w:t xml:space="preserve"> and assign</w:t>
      </w:r>
      <w:r w:rsidR="00BC2E2D" w:rsidRPr="009631A7">
        <w:rPr>
          <w:lang w:val="en-US"/>
        </w:rPr>
        <w:t xml:space="preserve">ed </w:t>
      </w:r>
      <w:r w:rsidRPr="009631A7">
        <w:rPr>
          <w:lang w:val="en-US"/>
        </w:rPr>
        <w:t xml:space="preserve">the corresponding value and unit. </w:t>
      </w:r>
      <w:r w:rsidRPr="009631A7">
        <w:t>A modelling example of a</w:t>
      </w:r>
      <w:r w:rsidR="00BC2E2D" w:rsidRPr="009631A7">
        <w:t>n environmental</w:t>
      </w:r>
      <w:r w:rsidRPr="009631A7">
        <w:t xml:space="preserve"> measurement is shown below:</w:t>
      </w:r>
    </w:p>
    <w:p w:rsidR="00BC2E2D" w:rsidRPr="009631A7" w:rsidRDefault="00BC2E2D" w:rsidP="00BC2E2D">
      <w:pPr>
        <w:keepNext/>
        <w:widowControl w:val="0"/>
        <w:spacing w:after="240"/>
      </w:pPr>
      <w:r w:rsidRPr="009631A7">
        <w:rPr>
          <w:noProof/>
          <w:lang w:val="el-GR" w:eastAsia="el-GR" w:bidi="ar-SA"/>
        </w:rPr>
        <w:drawing>
          <wp:inline distT="0" distB="0" distL="0" distR="0" wp14:anchorId="641D8E45" wp14:editId="5CE7C69B">
            <wp:extent cx="5789758" cy="4323996"/>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4965" cy="4327885"/>
                    </a:xfrm>
                    <a:prstGeom prst="rect">
                      <a:avLst/>
                    </a:prstGeom>
                    <a:noFill/>
                    <a:ln>
                      <a:noFill/>
                    </a:ln>
                  </pic:spPr>
                </pic:pic>
              </a:graphicData>
            </a:graphic>
          </wp:inline>
        </w:drawing>
      </w:r>
    </w:p>
    <w:p w:rsidR="006915FB" w:rsidRPr="009631A7" w:rsidRDefault="00BC2E2D" w:rsidP="00BC2E2D">
      <w:pPr>
        <w:pStyle w:val="Caption"/>
        <w:jc w:val="center"/>
        <w:rPr>
          <w:sz w:val="22"/>
        </w:rPr>
      </w:pPr>
      <w:bookmarkStart w:id="98" w:name="_Toc437963819"/>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11</w:t>
      </w:r>
      <w:r w:rsidRPr="009631A7">
        <w:rPr>
          <w:sz w:val="22"/>
        </w:rPr>
        <w:fldChar w:fldCharType="end"/>
      </w:r>
      <w:r w:rsidRPr="009631A7">
        <w:rPr>
          <w:sz w:val="22"/>
        </w:rPr>
        <w:t>: Environmental Measurement Modelling Example</w:t>
      </w:r>
      <w:bookmarkEnd w:id="98"/>
    </w:p>
    <w:p w:rsidR="006915FB" w:rsidRPr="009631A7" w:rsidRDefault="006915FB"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BC2E2D" w:rsidRPr="009631A7" w:rsidRDefault="00BC2E2D" w:rsidP="006915FB">
      <w:pPr>
        <w:widowControl w:val="0"/>
        <w:spacing w:after="240"/>
      </w:pPr>
    </w:p>
    <w:p w:rsidR="006915FB" w:rsidRPr="009631A7" w:rsidRDefault="006915FB" w:rsidP="00EA4A05">
      <w:pPr>
        <w:pStyle w:val="Heading4"/>
        <w:rPr>
          <w:rFonts w:asciiTheme="minorHAnsi" w:hAnsiTheme="minorHAnsi"/>
          <w:lang w:val="en-US"/>
        </w:rPr>
      </w:pPr>
      <w:r w:rsidRPr="009631A7">
        <w:rPr>
          <w:rFonts w:asciiTheme="minorHAnsi" w:hAnsiTheme="minorHAnsi"/>
          <w:lang w:val="en-US"/>
        </w:rPr>
        <w:lastRenderedPageBreak/>
        <w:t>Occurrence</w:t>
      </w:r>
    </w:p>
    <w:p w:rsidR="006915FB" w:rsidRPr="009631A7" w:rsidRDefault="006915FB" w:rsidP="006915FB">
      <w:pPr>
        <w:widowControl w:val="0"/>
        <w:ind w:firstLine="360"/>
        <w:jc w:val="both"/>
        <w:rPr>
          <w:lang w:val="en-US"/>
        </w:rPr>
      </w:pPr>
      <w:r w:rsidRPr="009631A7">
        <w:rPr>
          <w:lang w:val="en-US"/>
        </w:rPr>
        <w:t>Occurrence is the observation of a species</w:t>
      </w:r>
      <w:r w:rsidR="00197615" w:rsidRPr="009631A7">
        <w:rPr>
          <w:lang w:val="en-US"/>
        </w:rPr>
        <w:t>’</w:t>
      </w:r>
      <w:r w:rsidRPr="009631A7">
        <w:rPr>
          <w:lang w:val="en-US"/>
        </w:rPr>
        <w:t xml:space="preserve"> individual.</w:t>
      </w:r>
      <w:r w:rsidR="00197615" w:rsidRPr="009631A7">
        <w:rPr>
          <w:lang w:val="en-US"/>
        </w:rPr>
        <w:t xml:space="preserve"> It is modeled as an encounter event of a biotic element (organism) with the observer. </w:t>
      </w:r>
      <w:r w:rsidRPr="009631A7">
        <w:rPr>
          <w:lang w:val="en-US"/>
        </w:rPr>
        <w:t>A modelling example of an occurrence is shown below:</w:t>
      </w:r>
    </w:p>
    <w:p w:rsidR="006915FB" w:rsidRPr="009631A7" w:rsidRDefault="006915FB" w:rsidP="006915FB">
      <w:pPr>
        <w:keepNext/>
        <w:widowControl w:val="0"/>
        <w:jc w:val="center"/>
      </w:pPr>
      <w:r w:rsidRPr="009631A7">
        <w:rPr>
          <w:lang w:val="en-US"/>
        </w:rPr>
        <w:t xml:space="preserve"> </w:t>
      </w:r>
      <w:r w:rsidR="00EA4A05" w:rsidRPr="009631A7">
        <w:rPr>
          <w:noProof/>
          <w:lang w:val="el-GR" w:eastAsia="el-GR" w:bidi="ar-SA"/>
        </w:rPr>
        <w:drawing>
          <wp:inline distT="0" distB="0" distL="0" distR="0" wp14:anchorId="42BB0478" wp14:editId="1BA75978">
            <wp:extent cx="5954395" cy="44386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1327" cy="4443817"/>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99" w:name="_Toc437963820"/>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12</w:t>
      </w:r>
      <w:r w:rsidRPr="009631A7">
        <w:rPr>
          <w:sz w:val="22"/>
        </w:rPr>
        <w:fldChar w:fldCharType="end"/>
      </w:r>
      <w:r w:rsidRPr="009631A7">
        <w:rPr>
          <w:sz w:val="22"/>
        </w:rPr>
        <w:t>: Occurrence Event Modelling Example</w:t>
      </w:r>
      <w:bookmarkEnd w:id="99"/>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6915FB" w:rsidRPr="009631A7" w:rsidRDefault="006915FB" w:rsidP="006915FB">
      <w:pPr>
        <w:widowControl w:val="0"/>
        <w:ind w:firstLine="360"/>
        <w:jc w:val="center"/>
      </w:pPr>
    </w:p>
    <w:p w:rsidR="00197615" w:rsidRPr="009631A7" w:rsidRDefault="00197615" w:rsidP="006915FB">
      <w:pPr>
        <w:widowControl w:val="0"/>
        <w:ind w:firstLine="360"/>
        <w:jc w:val="center"/>
      </w:pPr>
    </w:p>
    <w:p w:rsidR="003D2212" w:rsidRPr="009631A7" w:rsidRDefault="003D2212" w:rsidP="006915FB">
      <w:pPr>
        <w:widowControl w:val="0"/>
        <w:ind w:firstLine="360"/>
        <w:jc w:val="center"/>
      </w:pPr>
    </w:p>
    <w:p w:rsidR="003D2212" w:rsidRPr="009631A7" w:rsidRDefault="003D2212" w:rsidP="003D2212">
      <w:pPr>
        <w:pStyle w:val="Heading4"/>
        <w:rPr>
          <w:rFonts w:asciiTheme="minorHAnsi" w:hAnsiTheme="minorHAnsi"/>
          <w:lang w:val="en-US"/>
        </w:rPr>
      </w:pPr>
      <w:r w:rsidRPr="009631A7">
        <w:rPr>
          <w:rFonts w:asciiTheme="minorHAnsi" w:hAnsiTheme="minorHAnsi"/>
          <w:lang w:val="en-US"/>
        </w:rPr>
        <w:t>Occurrence Statistics</w:t>
      </w:r>
    </w:p>
    <w:p w:rsidR="003D2212" w:rsidRPr="009631A7" w:rsidRDefault="003D2212" w:rsidP="003D2212">
      <w:pPr>
        <w:widowControl w:val="0"/>
        <w:ind w:firstLine="360"/>
        <w:jc w:val="both"/>
        <w:rPr>
          <w:lang w:val="en-US"/>
        </w:rPr>
      </w:pPr>
      <w:r w:rsidRPr="009631A7">
        <w:rPr>
          <w:lang w:val="en-US"/>
        </w:rPr>
        <w:t>Occurrence is the observation of a species’ individual.</w:t>
      </w:r>
      <w:r w:rsidR="00D34046" w:rsidRPr="009631A7">
        <w:rPr>
          <w:lang w:val="en-US"/>
        </w:rPr>
        <w:t xml:space="preserve"> In many cases the during this event a sample is extracted (eg water sample) that contains a number of individuals that belong to various species. In such cases collections of individuals of the same species are created. We call these collections temporary aggregates, because after the observation they are dismantled. We model this this kind of observations as follows:</w:t>
      </w:r>
    </w:p>
    <w:p w:rsidR="00D34046" w:rsidRPr="009631A7" w:rsidRDefault="00D34046" w:rsidP="00D34046">
      <w:pPr>
        <w:keepNext/>
        <w:widowControl w:val="0"/>
        <w:ind w:firstLine="360"/>
        <w:jc w:val="both"/>
      </w:pPr>
      <w:r w:rsidRPr="009631A7">
        <w:rPr>
          <w:noProof/>
          <w:lang w:val="el-GR" w:eastAsia="el-GR" w:bidi="ar-SA"/>
        </w:rPr>
        <w:drawing>
          <wp:inline distT="0" distB="0" distL="0" distR="0" wp14:anchorId="7E201D51" wp14:editId="3111ACA1">
            <wp:extent cx="5534025" cy="3952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3952875"/>
                    </a:xfrm>
                    <a:prstGeom prst="rect">
                      <a:avLst/>
                    </a:prstGeom>
                    <a:noFill/>
                    <a:ln>
                      <a:noFill/>
                    </a:ln>
                  </pic:spPr>
                </pic:pic>
              </a:graphicData>
            </a:graphic>
          </wp:inline>
        </w:drawing>
      </w:r>
    </w:p>
    <w:p w:rsidR="00D34046" w:rsidRPr="009631A7" w:rsidRDefault="00D34046" w:rsidP="00D34046">
      <w:pPr>
        <w:pStyle w:val="Caption"/>
        <w:jc w:val="center"/>
        <w:rPr>
          <w:sz w:val="22"/>
          <w:lang w:val="en-US"/>
        </w:rPr>
      </w:pPr>
      <w:bookmarkStart w:id="100" w:name="_Toc437963821"/>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13</w:t>
      </w:r>
      <w:r w:rsidRPr="009631A7">
        <w:rPr>
          <w:sz w:val="22"/>
        </w:rPr>
        <w:fldChar w:fldCharType="end"/>
      </w:r>
      <w:r w:rsidRPr="009631A7">
        <w:rPr>
          <w:sz w:val="22"/>
        </w:rPr>
        <w:t>: Occurrence Statistics Modelling Example</w:t>
      </w:r>
      <w:bookmarkEnd w:id="100"/>
    </w:p>
    <w:p w:rsidR="003D2212" w:rsidRPr="009631A7" w:rsidRDefault="003D2212"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4203AE" w:rsidP="006915FB">
      <w:pPr>
        <w:widowControl w:val="0"/>
        <w:ind w:firstLine="360"/>
        <w:jc w:val="center"/>
      </w:pPr>
    </w:p>
    <w:p w:rsidR="004203AE" w:rsidRPr="009631A7" w:rsidRDefault="00EB6BC5" w:rsidP="00EB6BC5">
      <w:pPr>
        <w:pStyle w:val="Heading4"/>
        <w:rPr>
          <w:rFonts w:asciiTheme="minorHAnsi" w:hAnsiTheme="minorHAnsi"/>
          <w:lang w:val="en-US"/>
        </w:rPr>
      </w:pPr>
      <w:r w:rsidRPr="009631A7">
        <w:rPr>
          <w:rFonts w:asciiTheme="minorHAnsi" w:hAnsiTheme="minorHAnsi"/>
          <w:lang w:val="en-US"/>
        </w:rPr>
        <w:lastRenderedPageBreak/>
        <w:t>Sampling Activity</w:t>
      </w:r>
    </w:p>
    <w:p w:rsidR="004203AE" w:rsidRPr="009631A7" w:rsidRDefault="00EB6BC5" w:rsidP="004203AE">
      <w:pPr>
        <w:widowControl w:val="0"/>
        <w:ind w:firstLine="360"/>
        <w:jc w:val="both"/>
        <w:rPr>
          <w:lang w:val="en-US"/>
        </w:rPr>
      </w:pPr>
      <w:r w:rsidRPr="009631A7">
        <w:rPr>
          <w:lang w:val="en-US"/>
        </w:rPr>
        <w:t>This example was created to model the encounter events that take place in the ocean. During this process a number of sub-events takes place in order to calculate the position of the encounter event. The first of this events is the measurement of the coordinates that is followed by a min-depth and a max-depth measurement. In the end a bottom measurement takes places. By combining these measurement the place of the encounter event can be calculated.</w:t>
      </w:r>
    </w:p>
    <w:p w:rsidR="00EB6BC5" w:rsidRPr="009631A7" w:rsidRDefault="00EB6BC5" w:rsidP="004203AE">
      <w:pPr>
        <w:widowControl w:val="0"/>
        <w:ind w:firstLine="360"/>
        <w:jc w:val="both"/>
        <w:rPr>
          <w:lang w:val="en-US"/>
        </w:rPr>
      </w:pPr>
      <w:r w:rsidRPr="009631A7">
        <w:rPr>
          <w:lang w:val="en-US"/>
        </w:rPr>
        <w:t>A detailed and a simplified representation example follow:</w:t>
      </w:r>
    </w:p>
    <w:p w:rsidR="00EB6BC5" w:rsidRPr="009631A7" w:rsidRDefault="00EB6BC5" w:rsidP="00EB6BC5">
      <w:pPr>
        <w:keepNext/>
        <w:widowControl w:val="0"/>
        <w:ind w:firstLine="360"/>
        <w:jc w:val="center"/>
      </w:pPr>
      <w:r w:rsidRPr="009631A7">
        <w:rPr>
          <w:noProof/>
          <w:lang w:val="el-GR" w:eastAsia="el-GR" w:bidi="ar-SA"/>
        </w:rPr>
        <w:drawing>
          <wp:inline distT="0" distB="0" distL="0" distR="0" wp14:anchorId="0E186E3D" wp14:editId="5A49D427">
            <wp:extent cx="4171950" cy="4654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202" cy="4657292"/>
                    </a:xfrm>
                    <a:prstGeom prst="rect">
                      <a:avLst/>
                    </a:prstGeom>
                    <a:noFill/>
                    <a:ln>
                      <a:noFill/>
                    </a:ln>
                  </pic:spPr>
                </pic:pic>
              </a:graphicData>
            </a:graphic>
          </wp:inline>
        </w:drawing>
      </w:r>
    </w:p>
    <w:p w:rsidR="004203AE" w:rsidRPr="009631A7" w:rsidRDefault="00EB6BC5" w:rsidP="00EB6BC5">
      <w:pPr>
        <w:pStyle w:val="Caption"/>
        <w:jc w:val="center"/>
        <w:rPr>
          <w:sz w:val="22"/>
        </w:rPr>
      </w:pPr>
      <w:bookmarkStart w:id="101" w:name="_Toc437963822"/>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14</w:t>
      </w:r>
      <w:r w:rsidRPr="009631A7">
        <w:rPr>
          <w:sz w:val="22"/>
        </w:rPr>
        <w:fldChar w:fldCharType="end"/>
      </w:r>
      <w:r w:rsidRPr="009631A7">
        <w:rPr>
          <w:sz w:val="22"/>
        </w:rPr>
        <w:t>: Samplin</w:t>
      </w:r>
      <w:r w:rsidR="00334CCA" w:rsidRPr="009631A7">
        <w:rPr>
          <w:sz w:val="22"/>
        </w:rPr>
        <w:t>g</w:t>
      </w:r>
      <w:r w:rsidRPr="009631A7">
        <w:rPr>
          <w:sz w:val="22"/>
        </w:rPr>
        <w:t xml:space="preserve"> Event – Detailed Representation</w:t>
      </w:r>
      <w:bookmarkEnd w:id="101"/>
    </w:p>
    <w:p w:rsidR="00EB6BC5" w:rsidRPr="009631A7" w:rsidRDefault="00EB6BC5" w:rsidP="00EB6BC5">
      <w:pPr>
        <w:keepNext/>
        <w:widowControl w:val="0"/>
        <w:ind w:firstLine="360"/>
        <w:jc w:val="center"/>
      </w:pPr>
      <w:r w:rsidRPr="009631A7">
        <w:rPr>
          <w:noProof/>
          <w:lang w:val="el-GR" w:eastAsia="el-GR" w:bidi="ar-SA"/>
        </w:rPr>
        <w:lastRenderedPageBreak/>
        <w:drawing>
          <wp:inline distT="0" distB="0" distL="0" distR="0" wp14:anchorId="5D5CCCA2" wp14:editId="4C235557">
            <wp:extent cx="5668581" cy="23431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5866" cy="2346161"/>
                    </a:xfrm>
                    <a:prstGeom prst="rect">
                      <a:avLst/>
                    </a:prstGeom>
                    <a:noFill/>
                    <a:ln>
                      <a:noFill/>
                    </a:ln>
                  </pic:spPr>
                </pic:pic>
              </a:graphicData>
            </a:graphic>
          </wp:inline>
        </w:drawing>
      </w:r>
    </w:p>
    <w:p w:rsidR="004203AE" w:rsidRPr="009631A7" w:rsidRDefault="00EB6BC5" w:rsidP="00EB6BC5">
      <w:pPr>
        <w:pStyle w:val="Caption"/>
        <w:jc w:val="center"/>
        <w:rPr>
          <w:sz w:val="22"/>
        </w:rPr>
      </w:pPr>
      <w:bookmarkStart w:id="102" w:name="_Toc437963823"/>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15</w:t>
      </w:r>
      <w:r w:rsidRPr="009631A7">
        <w:rPr>
          <w:sz w:val="22"/>
        </w:rPr>
        <w:fldChar w:fldCharType="end"/>
      </w:r>
      <w:r w:rsidRPr="009631A7">
        <w:rPr>
          <w:sz w:val="22"/>
        </w:rPr>
        <w:t>:</w:t>
      </w:r>
      <w:r w:rsidR="00334CCA" w:rsidRPr="009631A7">
        <w:rPr>
          <w:sz w:val="22"/>
        </w:rPr>
        <w:t xml:space="preserve"> </w:t>
      </w:r>
      <w:r w:rsidRPr="009631A7">
        <w:rPr>
          <w:sz w:val="22"/>
        </w:rPr>
        <w:t>Sampling Event - Simplified</w:t>
      </w:r>
      <w:bookmarkEnd w:id="102"/>
    </w:p>
    <w:p w:rsidR="004203AE" w:rsidRPr="009631A7" w:rsidRDefault="004203AE" w:rsidP="006915FB">
      <w:pPr>
        <w:widowControl w:val="0"/>
        <w:ind w:firstLine="360"/>
        <w:jc w:val="center"/>
      </w:pPr>
    </w:p>
    <w:p w:rsidR="006915FB" w:rsidRPr="009631A7" w:rsidRDefault="006915FB" w:rsidP="00EB6BC5">
      <w:pPr>
        <w:pStyle w:val="Heading4"/>
        <w:rPr>
          <w:rFonts w:asciiTheme="minorHAnsi" w:hAnsiTheme="minorHAnsi"/>
          <w:lang w:val="en-US"/>
        </w:rPr>
      </w:pPr>
      <w:r w:rsidRPr="009631A7">
        <w:rPr>
          <w:rFonts w:asciiTheme="minorHAnsi" w:hAnsiTheme="minorHAnsi"/>
        </w:rPr>
        <w:t xml:space="preserve"> </w:t>
      </w:r>
      <w:r w:rsidRPr="009631A7">
        <w:rPr>
          <w:rFonts w:asciiTheme="minorHAnsi" w:hAnsiTheme="minorHAnsi"/>
          <w:lang w:val="en-US"/>
        </w:rPr>
        <w:t>Specimen Info</w:t>
      </w:r>
    </w:p>
    <w:p w:rsidR="006915FB" w:rsidRPr="009631A7" w:rsidRDefault="006915FB" w:rsidP="006915FB">
      <w:pPr>
        <w:widowControl w:val="0"/>
        <w:ind w:firstLine="720"/>
        <w:jc w:val="both"/>
        <w:rPr>
          <w:lang w:val="en-US"/>
        </w:rPr>
      </w:pPr>
      <w:r w:rsidRPr="009631A7">
        <w:rPr>
          <w:lang w:val="en-US"/>
        </w:rPr>
        <w:t>The modelling example that follows is showing general information about specimen</w:t>
      </w:r>
      <w:r w:rsidR="00A628A1" w:rsidRPr="009631A7">
        <w:rPr>
          <w:lang w:val="en-US"/>
        </w:rPr>
        <w:t>s</w:t>
      </w:r>
      <w:r w:rsidRPr="009631A7">
        <w:rPr>
          <w:lang w:val="en-US"/>
        </w:rPr>
        <w:br/>
        <w:t>such as, the individual it came out from, the collection is belongs, the rights owner of this collection etc:</w:t>
      </w:r>
    </w:p>
    <w:p w:rsidR="006915FB" w:rsidRPr="009631A7" w:rsidRDefault="00A628A1" w:rsidP="006915FB">
      <w:pPr>
        <w:keepNext/>
        <w:widowControl w:val="0"/>
        <w:jc w:val="center"/>
      </w:pPr>
      <w:r w:rsidRPr="009631A7">
        <w:rPr>
          <w:noProof/>
          <w:lang w:val="el-GR" w:eastAsia="el-GR" w:bidi="ar-SA"/>
        </w:rPr>
        <w:drawing>
          <wp:inline distT="0" distB="0" distL="0" distR="0" wp14:anchorId="028DD96E" wp14:editId="16DAF6E1">
            <wp:extent cx="5212080" cy="33832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2080" cy="3383280"/>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103" w:name="_Toc437963824"/>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16</w:t>
      </w:r>
      <w:r w:rsidRPr="009631A7">
        <w:rPr>
          <w:sz w:val="22"/>
        </w:rPr>
        <w:fldChar w:fldCharType="end"/>
      </w:r>
      <w:r w:rsidRPr="009631A7">
        <w:rPr>
          <w:sz w:val="22"/>
        </w:rPr>
        <w:t>: Specimen Modelling Example</w:t>
      </w:r>
      <w:bookmarkEnd w:id="103"/>
    </w:p>
    <w:p w:rsidR="006915FB" w:rsidRPr="009631A7" w:rsidRDefault="006915FB" w:rsidP="006915FB">
      <w:pPr>
        <w:widowControl w:val="0"/>
      </w:pPr>
      <w:r w:rsidRPr="009631A7">
        <w:t xml:space="preserve"> </w:t>
      </w:r>
    </w:p>
    <w:p w:rsidR="006915FB" w:rsidRPr="009631A7" w:rsidRDefault="006915FB" w:rsidP="006915FB">
      <w:pPr>
        <w:widowControl w:val="0"/>
      </w:pPr>
    </w:p>
    <w:p w:rsidR="006915FB" w:rsidRPr="009631A7" w:rsidRDefault="006915FB" w:rsidP="006915FB">
      <w:pPr>
        <w:widowControl w:val="0"/>
      </w:pPr>
    </w:p>
    <w:p w:rsidR="006915FB" w:rsidRPr="009631A7" w:rsidRDefault="006915FB" w:rsidP="00A628A1">
      <w:pPr>
        <w:pStyle w:val="Heading4"/>
        <w:rPr>
          <w:rFonts w:asciiTheme="minorHAnsi" w:hAnsiTheme="minorHAnsi"/>
          <w:lang w:val="en-US"/>
        </w:rPr>
      </w:pPr>
      <w:r w:rsidRPr="009631A7">
        <w:rPr>
          <w:rFonts w:asciiTheme="minorHAnsi" w:hAnsiTheme="minorHAnsi"/>
          <w:lang w:val="en-US"/>
        </w:rPr>
        <w:lastRenderedPageBreak/>
        <w:t>Micro-CT Scanning</w:t>
      </w:r>
    </w:p>
    <w:p w:rsidR="006915FB" w:rsidRPr="009631A7" w:rsidRDefault="006915FB" w:rsidP="006915FB">
      <w:pPr>
        <w:widowControl w:val="0"/>
        <w:ind w:firstLine="360"/>
        <w:jc w:val="both"/>
        <w:rPr>
          <w:lang w:val="en-US"/>
        </w:rPr>
      </w:pPr>
      <w:r w:rsidRPr="009631A7">
        <w:rPr>
          <w:lang w:val="en-US"/>
        </w:rPr>
        <w:t>The micro-CT scanning is the process of providing a specimen (or a part of it) as input to a Micro Computed Tomograph and the acquisition of the images that can be used to produce a 3D visualization of the specimen</w:t>
      </w:r>
      <w:r w:rsidR="003A3F93" w:rsidRPr="009631A7">
        <w:rPr>
          <w:lang w:val="en-US"/>
        </w:rPr>
        <w:t>. It is a combination of events that follow each other. Firstly the preparation event of the specimen takes place, and is followed by the scanning event. The scanning event is followed by a reconstruction event of images and finally a post processing event takes place to produce the final images</w:t>
      </w:r>
      <w:r w:rsidRPr="009631A7">
        <w:rPr>
          <w:lang w:val="en-US"/>
        </w:rPr>
        <w:t>:</w:t>
      </w:r>
    </w:p>
    <w:p w:rsidR="006915FB" w:rsidRPr="009631A7" w:rsidRDefault="0038301C" w:rsidP="006915FB">
      <w:pPr>
        <w:keepNext/>
        <w:widowControl w:val="0"/>
        <w:ind w:firstLine="360"/>
        <w:jc w:val="center"/>
      </w:pPr>
      <w:r w:rsidRPr="009631A7">
        <w:rPr>
          <w:noProof/>
          <w:lang w:val="el-GR" w:eastAsia="el-GR" w:bidi="ar-SA"/>
        </w:rPr>
        <w:drawing>
          <wp:inline distT="0" distB="0" distL="0" distR="0" wp14:anchorId="693DC5C4" wp14:editId="01D8F19C">
            <wp:extent cx="5276850" cy="3629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104" w:name="_Toc437963825"/>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17</w:t>
      </w:r>
      <w:r w:rsidRPr="009631A7">
        <w:rPr>
          <w:sz w:val="22"/>
        </w:rPr>
        <w:fldChar w:fldCharType="end"/>
      </w:r>
      <w:r w:rsidRPr="009631A7">
        <w:rPr>
          <w:sz w:val="22"/>
        </w:rPr>
        <w:t>: Micro CT Scanning Modelling Example</w:t>
      </w:r>
      <w:bookmarkEnd w:id="104"/>
    </w:p>
    <w:p w:rsidR="006915FB" w:rsidRPr="009631A7" w:rsidRDefault="006915FB" w:rsidP="006915FB">
      <w:pPr>
        <w:widowControl w:val="0"/>
        <w:spacing w:after="240"/>
      </w:pPr>
      <w:r w:rsidRPr="009631A7">
        <w:t xml:space="preserve"> </w:t>
      </w: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6915FB">
      <w:pPr>
        <w:widowControl w:val="0"/>
        <w:spacing w:after="240"/>
      </w:pPr>
    </w:p>
    <w:p w:rsidR="006915FB" w:rsidRPr="009631A7" w:rsidRDefault="006915FB" w:rsidP="0038301C">
      <w:pPr>
        <w:pStyle w:val="Heading4"/>
        <w:rPr>
          <w:rFonts w:asciiTheme="minorHAnsi" w:hAnsiTheme="minorHAnsi"/>
          <w:lang w:val="en-US"/>
        </w:rPr>
      </w:pPr>
      <w:r w:rsidRPr="009631A7">
        <w:rPr>
          <w:rFonts w:asciiTheme="minorHAnsi" w:hAnsiTheme="minorHAnsi"/>
          <w:lang w:val="en-US"/>
        </w:rPr>
        <w:lastRenderedPageBreak/>
        <w:t>Sampling and Sequencing</w:t>
      </w:r>
    </w:p>
    <w:p w:rsidR="006915FB" w:rsidRPr="009631A7" w:rsidRDefault="006915FB" w:rsidP="006915FB">
      <w:pPr>
        <w:widowControl w:val="0"/>
        <w:ind w:firstLine="360"/>
        <w:jc w:val="both"/>
        <w:rPr>
          <w:lang w:val="en-US"/>
        </w:rPr>
      </w:pPr>
      <w:r w:rsidRPr="009631A7">
        <w:rPr>
          <w:lang w:val="en-US"/>
        </w:rPr>
        <w:t>Sampling and sequencing refers to the processes of collecting samples from a place or a specimen, extracting genetic information of it, and analyzing this data to come to some results:</w:t>
      </w:r>
    </w:p>
    <w:p w:rsidR="006915FB" w:rsidRPr="009631A7" w:rsidRDefault="006915FB" w:rsidP="006915FB">
      <w:pPr>
        <w:keepNext/>
        <w:widowControl w:val="0"/>
        <w:jc w:val="center"/>
        <w:rPr>
          <w:lang w:val="el-GR"/>
        </w:rPr>
      </w:pPr>
      <w:r w:rsidRPr="009631A7">
        <w:rPr>
          <w:lang w:val="en-US"/>
        </w:rPr>
        <w:t xml:space="preserve"> </w:t>
      </w:r>
      <w:r w:rsidR="0038301C" w:rsidRPr="009631A7">
        <w:rPr>
          <w:noProof/>
          <w:lang w:val="el-GR" w:eastAsia="el-GR" w:bidi="ar-SA"/>
        </w:rPr>
        <w:drawing>
          <wp:inline distT="0" distB="0" distL="0" distR="0" wp14:anchorId="7AB99561" wp14:editId="3CA4B4C9">
            <wp:extent cx="5257800" cy="3495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800" cy="3495675"/>
                    </a:xfrm>
                    <a:prstGeom prst="rect">
                      <a:avLst/>
                    </a:prstGeom>
                    <a:noFill/>
                    <a:ln>
                      <a:noFill/>
                    </a:ln>
                  </pic:spPr>
                </pic:pic>
              </a:graphicData>
            </a:graphic>
          </wp:inline>
        </w:drawing>
      </w:r>
    </w:p>
    <w:p w:rsidR="006915FB" w:rsidRPr="009631A7" w:rsidRDefault="006915FB" w:rsidP="006915FB">
      <w:pPr>
        <w:pStyle w:val="Caption"/>
        <w:jc w:val="center"/>
        <w:rPr>
          <w:sz w:val="22"/>
        </w:rPr>
      </w:pPr>
      <w:bookmarkStart w:id="105" w:name="_Toc437963826"/>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18</w:t>
      </w:r>
      <w:r w:rsidRPr="009631A7">
        <w:rPr>
          <w:sz w:val="22"/>
        </w:rPr>
        <w:fldChar w:fldCharType="end"/>
      </w:r>
      <w:r w:rsidRPr="009631A7">
        <w:rPr>
          <w:sz w:val="22"/>
        </w:rPr>
        <w:t>: Sampling and Sequencing Modelling Example</w:t>
      </w:r>
      <w:bookmarkEnd w:id="105"/>
    </w:p>
    <w:p w:rsidR="006915FB" w:rsidRPr="009631A7" w:rsidRDefault="006915FB" w:rsidP="006915FB">
      <w:pPr>
        <w:widowControl w:val="0"/>
        <w:rPr>
          <w:lang w:val="en-US"/>
        </w:rPr>
      </w:pPr>
    </w:p>
    <w:p w:rsidR="006915FB" w:rsidRPr="009631A7" w:rsidRDefault="0038301C" w:rsidP="0038301C">
      <w:pPr>
        <w:rPr>
          <w:lang w:val="en-US"/>
        </w:rPr>
      </w:pPr>
      <w:r w:rsidRPr="009631A7">
        <w:rPr>
          <w:lang w:val="en-US"/>
        </w:rPr>
        <w:br w:type="page"/>
      </w:r>
    </w:p>
    <w:p w:rsidR="006915FB" w:rsidRPr="009631A7" w:rsidRDefault="006915FB" w:rsidP="006915FB">
      <w:pPr>
        <w:pStyle w:val="Heading2"/>
        <w:rPr>
          <w:rFonts w:asciiTheme="minorHAnsi" w:hAnsiTheme="minorHAnsi"/>
          <w:lang w:val="en-US"/>
        </w:rPr>
      </w:pPr>
      <w:bookmarkStart w:id="106" w:name="_Creation_of_Metadata"/>
      <w:bookmarkStart w:id="107" w:name="_Toc437963773"/>
      <w:bookmarkEnd w:id="106"/>
      <w:r w:rsidRPr="009631A7">
        <w:rPr>
          <w:rFonts w:asciiTheme="minorHAnsi" w:hAnsiTheme="minorHAnsi"/>
          <w:lang w:val="en-US"/>
        </w:rPr>
        <w:lastRenderedPageBreak/>
        <w:t>Creation of Metadata Templates</w:t>
      </w:r>
      <w:bookmarkEnd w:id="107"/>
    </w:p>
    <w:p w:rsidR="006915FB" w:rsidRPr="009631A7" w:rsidRDefault="006915FB" w:rsidP="006915FB">
      <w:pPr>
        <w:widowControl w:val="0"/>
        <w:rPr>
          <w:lang w:val="en-US"/>
        </w:rPr>
      </w:pPr>
      <w:r w:rsidRPr="009631A7">
        <w:rPr>
          <w:lang w:val="en-US"/>
        </w:rPr>
        <w:tab/>
      </w:r>
    </w:p>
    <w:p w:rsidR="006915FB" w:rsidRPr="009631A7" w:rsidRDefault="006915FB" w:rsidP="006A4C35">
      <w:pPr>
        <w:widowControl w:val="0"/>
        <w:ind w:firstLine="360"/>
        <w:jc w:val="both"/>
        <w:rPr>
          <w:lang w:val="en-US"/>
        </w:rPr>
      </w:pPr>
      <w:r w:rsidRPr="009631A7">
        <w:rPr>
          <w:lang w:val="en-US"/>
        </w:rPr>
        <w:t>A number of metadata templates was created in order to standardize the metadata files importing process. These templates, that are based on the metadata catalog</w:t>
      </w:r>
      <w:r w:rsidR="006A4C35" w:rsidRPr="009631A7">
        <w:rPr>
          <w:lang w:val="en-US"/>
        </w:rPr>
        <w:t xml:space="preserve">ue, are in csv formats </w:t>
      </w:r>
      <w:r w:rsidRPr="009631A7">
        <w:rPr>
          <w:lang w:val="en-US"/>
        </w:rPr>
        <w:t>and are briefly presented below along with some examples:</w:t>
      </w:r>
    </w:p>
    <w:p w:rsidR="006915FB" w:rsidRPr="009631A7" w:rsidRDefault="006915FB" w:rsidP="006915FB">
      <w:pPr>
        <w:pStyle w:val="ListParagraph"/>
        <w:numPr>
          <w:ilvl w:val="0"/>
          <w:numId w:val="14"/>
        </w:numPr>
        <w:jc w:val="both"/>
        <w:rPr>
          <w:lang w:val="en-US"/>
        </w:rPr>
      </w:pPr>
      <w:r w:rsidRPr="009631A7">
        <w:rPr>
          <w:lang w:val="en-US"/>
        </w:rPr>
        <w:t>Occurrence Metadata Template</w:t>
      </w:r>
    </w:p>
    <w:p w:rsidR="006915FB" w:rsidRPr="009631A7" w:rsidRDefault="006A4C35" w:rsidP="006A4C35">
      <w:pPr>
        <w:pStyle w:val="ListParagraph"/>
        <w:jc w:val="both"/>
        <w:rPr>
          <w:lang w:val="en-US"/>
        </w:rPr>
      </w:pPr>
      <w:r w:rsidRPr="009631A7">
        <w:rPr>
          <w:noProof/>
          <w:lang w:val="el-GR" w:eastAsia="el-GR" w:bidi="ar-SA"/>
        </w:rPr>
        <w:drawing>
          <wp:inline distT="0" distB="0" distL="0" distR="0" wp14:anchorId="15B847E2" wp14:editId="59AA59CE">
            <wp:extent cx="5267325" cy="7905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790575"/>
                    </a:xfrm>
                    <a:prstGeom prst="rect">
                      <a:avLst/>
                    </a:prstGeom>
                    <a:noFill/>
                    <a:ln>
                      <a:solidFill>
                        <a:schemeClr val="tx1"/>
                      </a:solidFill>
                    </a:ln>
                  </pic:spPr>
                </pic:pic>
              </a:graphicData>
            </a:graphic>
          </wp:inline>
        </w:drawing>
      </w:r>
    </w:p>
    <w:p w:rsidR="006A4C35" w:rsidRPr="009631A7" w:rsidRDefault="006A4C35" w:rsidP="006A4C35">
      <w:pPr>
        <w:pStyle w:val="ListParagraph"/>
        <w:jc w:val="both"/>
        <w:rPr>
          <w:lang w:val="en-US"/>
        </w:rPr>
      </w:pPr>
    </w:p>
    <w:p w:rsidR="006A4C35" w:rsidRPr="009631A7" w:rsidRDefault="006A4C35" w:rsidP="006A4C35">
      <w:pPr>
        <w:pStyle w:val="ListParagraph"/>
        <w:numPr>
          <w:ilvl w:val="0"/>
          <w:numId w:val="14"/>
        </w:numPr>
        <w:jc w:val="both"/>
        <w:rPr>
          <w:lang w:val="en-US"/>
        </w:rPr>
      </w:pPr>
      <w:r w:rsidRPr="009631A7">
        <w:rPr>
          <w:lang w:val="en-US"/>
        </w:rPr>
        <w:t>Taxonomy Information Template</w:t>
      </w:r>
    </w:p>
    <w:p w:rsidR="006A4C35" w:rsidRPr="009631A7" w:rsidRDefault="006A4C35" w:rsidP="006A4C35">
      <w:pPr>
        <w:pStyle w:val="ListParagraph"/>
        <w:jc w:val="both"/>
        <w:rPr>
          <w:lang w:val="en-US"/>
        </w:rPr>
      </w:pPr>
      <w:r w:rsidRPr="009631A7">
        <w:rPr>
          <w:noProof/>
          <w:lang w:val="el-GR" w:eastAsia="el-GR" w:bidi="ar-SA"/>
        </w:rPr>
        <w:drawing>
          <wp:inline distT="0" distB="0" distL="0" distR="0" wp14:anchorId="77441038" wp14:editId="092F3320">
            <wp:extent cx="5276850" cy="62865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628650"/>
                    </a:xfrm>
                    <a:prstGeom prst="rect">
                      <a:avLst/>
                    </a:prstGeom>
                    <a:noFill/>
                    <a:ln>
                      <a:solidFill>
                        <a:schemeClr val="tx1"/>
                      </a:solidFill>
                    </a:ln>
                  </pic:spPr>
                </pic:pic>
              </a:graphicData>
            </a:graphic>
          </wp:inline>
        </w:drawing>
      </w:r>
    </w:p>
    <w:p w:rsidR="006A4C35" w:rsidRPr="009631A7" w:rsidRDefault="006A4C35" w:rsidP="006A4C35">
      <w:pPr>
        <w:pStyle w:val="ListParagraph"/>
        <w:jc w:val="both"/>
        <w:rPr>
          <w:lang w:val="en-US"/>
        </w:rPr>
      </w:pPr>
    </w:p>
    <w:p w:rsidR="006A4C35" w:rsidRPr="009631A7" w:rsidRDefault="00B308E4" w:rsidP="006A4C35">
      <w:pPr>
        <w:pStyle w:val="ListParagraph"/>
        <w:numPr>
          <w:ilvl w:val="0"/>
          <w:numId w:val="14"/>
        </w:numPr>
        <w:jc w:val="both"/>
        <w:rPr>
          <w:lang w:val="en-US"/>
        </w:rPr>
      </w:pPr>
      <w:r w:rsidRPr="009631A7">
        <w:rPr>
          <w:lang w:val="en-US"/>
        </w:rPr>
        <w:t>Data Collection Metadata Template</w:t>
      </w:r>
    </w:p>
    <w:p w:rsidR="00B308E4" w:rsidRPr="009631A7" w:rsidRDefault="00B308E4" w:rsidP="00B308E4">
      <w:pPr>
        <w:pStyle w:val="ListParagraph"/>
        <w:jc w:val="both"/>
        <w:rPr>
          <w:lang w:val="en-US"/>
        </w:rPr>
      </w:pPr>
      <w:r w:rsidRPr="009631A7">
        <w:rPr>
          <w:noProof/>
          <w:lang w:val="el-GR" w:eastAsia="el-GR" w:bidi="ar-SA"/>
        </w:rPr>
        <w:drawing>
          <wp:inline distT="0" distB="0" distL="0" distR="0" wp14:anchorId="72C912FC" wp14:editId="26EA4EE0">
            <wp:extent cx="5276850" cy="28575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6850" cy="285750"/>
                    </a:xfrm>
                    <a:prstGeom prst="rect">
                      <a:avLst/>
                    </a:prstGeom>
                    <a:noFill/>
                    <a:ln>
                      <a:solidFill>
                        <a:schemeClr val="tx1"/>
                      </a:solidFill>
                    </a:ln>
                  </pic:spPr>
                </pic:pic>
              </a:graphicData>
            </a:graphic>
          </wp:inline>
        </w:drawing>
      </w:r>
    </w:p>
    <w:p w:rsidR="00B308E4" w:rsidRPr="009631A7" w:rsidRDefault="00B308E4" w:rsidP="00B308E4">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Environmental Metadata Template</w:t>
      </w:r>
    </w:p>
    <w:p w:rsidR="006915FB" w:rsidRPr="009631A7" w:rsidRDefault="00B308E4" w:rsidP="006915FB">
      <w:pPr>
        <w:pStyle w:val="ListParagraph"/>
        <w:jc w:val="both"/>
        <w:rPr>
          <w:lang w:val="en-US"/>
        </w:rPr>
      </w:pPr>
      <w:r w:rsidRPr="009631A7">
        <w:rPr>
          <w:noProof/>
          <w:lang w:val="el-GR" w:eastAsia="el-GR" w:bidi="ar-SA"/>
        </w:rPr>
        <w:drawing>
          <wp:inline distT="0" distB="0" distL="0" distR="0" wp14:anchorId="05E0AEA3" wp14:editId="17984CBA">
            <wp:extent cx="5267325" cy="5524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Specimen Measurement Metadata Template</w:t>
      </w:r>
    </w:p>
    <w:p w:rsidR="006915FB" w:rsidRPr="009631A7" w:rsidRDefault="00B308E4" w:rsidP="006915FB">
      <w:pPr>
        <w:pStyle w:val="ListParagraph"/>
        <w:jc w:val="both"/>
        <w:rPr>
          <w:lang w:val="en-US"/>
        </w:rPr>
      </w:pPr>
      <w:r w:rsidRPr="009631A7">
        <w:rPr>
          <w:noProof/>
          <w:lang w:val="el-GR" w:eastAsia="el-GR" w:bidi="ar-SA"/>
        </w:rPr>
        <w:drawing>
          <wp:inline distT="0" distB="0" distL="0" distR="0" wp14:anchorId="48C4472C" wp14:editId="2CEB4764">
            <wp:extent cx="5276850" cy="56197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561975"/>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Specimens Collection Metadata Template</w:t>
      </w:r>
    </w:p>
    <w:p w:rsidR="006915FB" w:rsidRPr="009631A7" w:rsidRDefault="002A4FD3" w:rsidP="006915FB">
      <w:pPr>
        <w:pStyle w:val="ListParagraph"/>
        <w:rPr>
          <w:lang w:val="en-US"/>
        </w:rPr>
      </w:pPr>
      <w:r w:rsidRPr="009631A7">
        <w:rPr>
          <w:noProof/>
          <w:lang w:val="el-GR" w:eastAsia="el-GR" w:bidi="ar-SA"/>
        </w:rPr>
        <w:drawing>
          <wp:inline distT="0" distB="0" distL="0" distR="0" wp14:anchorId="591E8A17" wp14:editId="03A46821">
            <wp:extent cx="5276850" cy="23812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8125"/>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Specimen Metadata Template</w:t>
      </w:r>
    </w:p>
    <w:p w:rsidR="006915FB" w:rsidRPr="009631A7" w:rsidRDefault="00C0395B" w:rsidP="006915FB">
      <w:pPr>
        <w:pStyle w:val="ListParagraph"/>
        <w:jc w:val="both"/>
        <w:rPr>
          <w:lang w:val="en-US"/>
        </w:rPr>
      </w:pPr>
      <w:r w:rsidRPr="009631A7">
        <w:rPr>
          <w:noProof/>
          <w:lang w:val="el-GR" w:eastAsia="el-GR" w:bidi="ar-SA"/>
        </w:rPr>
        <w:drawing>
          <wp:inline distT="0" distB="0" distL="0" distR="0" wp14:anchorId="553B704F" wp14:editId="64507AFC">
            <wp:extent cx="5267325" cy="485775"/>
            <wp:effectExtent l="19050" t="19050" r="28575"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485775"/>
                    </a:xfrm>
                    <a:prstGeom prst="rect">
                      <a:avLst/>
                    </a:prstGeom>
                    <a:noFill/>
                    <a:ln>
                      <a:solidFill>
                        <a:schemeClr val="tx1"/>
                      </a:solidFill>
                    </a:ln>
                  </pic:spPr>
                </pic:pic>
              </a:graphicData>
            </a:graphic>
          </wp:inline>
        </w:drawing>
      </w:r>
    </w:p>
    <w:p w:rsidR="0014420E" w:rsidRPr="009631A7" w:rsidRDefault="0014420E" w:rsidP="006915FB">
      <w:pPr>
        <w:pStyle w:val="ListParagraph"/>
        <w:jc w:val="both"/>
        <w:rPr>
          <w:lang w:val="en-US"/>
        </w:rPr>
      </w:pPr>
    </w:p>
    <w:p w:rsidR="0014420E" w:rsidRPr="009631A7" w:rsidRDefault="0014420E" w:rsidP="006915FB">
      <w:pPr>
        <w:pStyle w:val="ListParagraph"/>
        <w:jc w:val="both"/>
        <w:rPr>
          <w:lang w:val="en-US"/>
        </w:rPr>
      </w:pPr>
    </w:p>
    <w:p w:rsidR="0014420E" w:rsidRPr="009631A7" w:rsidRDefault="0014420E" w:rsidP="006915FB">
      <w:pPr>
        <w:pStyle w:val="ListParagraph"/>
        <w:jc w:val="both"/>
        <w:rPr>
          <w:lang w:val="en-US"/>
        </w:rPr>
      </w:pPr>
    </w:p>
    <w:p w:rsidR="0014420E" w:rsidRPr="009631A7" w:rsidRDefault="0014420E" w:rsidP="006915FB">
      <w:pPr>
        <w:pStyle w:val="ListParagraph"/>
        <w:jc w:val="both"/>
        <w:rPr>
          <w:lang w:val="en-US"/>
        </w:rPr>
      </w:pPr>
    </w:p>
    <w:p w:rsidR="0014420E" w:rsidRPr="009631A7" w:rsidRDefault="0014420E" w:rsidP="006915FB">
      <w:pPr>
        <w:pStyle w:val="ListParagraph"/>
        <w:jc w:val="both"/>
        <w:rPr>
          <w:lang w:val="en-US"/>
        </w:rPr>
      </w:pP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Identification Metadata Template</w:t>
      </w:r>
    </w:p>
    <w:p w:rsidR="006915FB" w:rsidRPr="009631A7" w:rsidRDefault="0014420E" w:rsidP="006915FB">
      <w:pPr>
        <w:pStyle w:val="ListParagraph"/>
        <w:jc w:val="both"/>
        <w:rPr>
          <w:lang w:val="en-US"/>
        </w:rPr>
      </w:pPr>
      <w:r w:rsidRPr="009631A7">
        <w:rPr>
          <w:noProof/>
          <w:lang w:val="el-GR" w:eastAsia="el-GR" w:bidi="ar-SA"/>
        </w:rPr>
        <w:drawing>
          <wp:inline distT="0" distB="0" distL="0" distR="0" wp14:anchorId="7E8B1226" wp14:editId="38443EA1">
            <wp:extent cx="5267325" cy="5334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33400"/>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A Micro CT Scanning Metadata Template</w:t>
      </w:r>
    </w:p>
    <w:p w:rsidR="006915FB" w:rsidRPr="009631A7" w:rsidRDefault="00020954" w:rsidP="006915FB">
      <w:pPr>
        <w:pStyle w:val="ListParagraph"/>
        <w:jc w:val="both"/>
        <w:rPr>
          <w:lang w:val="en-US"/>
        </w:rPr>
      </w:pPr>
      <w:r w:rsidRPr="009631A7">
        <w:rPr>
          <w:noProof/>
          <w:lang w:val="el-GR" w:eastAsia="el-GR" w:bidi="ar-SA"/>
        </w:rPr>
        <w:drawing>
          <wp:inline distT="0" distB="0" distL="0" distR="0" wp14:anchorId="2D238606" wp14:editId="46D95E5C">
            <wp:extent cx="5267325" cy="704850"/>
            <wp:effectExtent l="19050" t="19050" r="2857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704850"/>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A Micro CT Reconstruction Metadata Template</w:t>
      </w:r>
    </w:p>
    <w:p w:rsidR="006915FB" w:rsidRPr="009631A7" w:rsidRDefault="005C61BD" w:rsidP="006915FB">
      <w:pPr>
        <w:pStyle w:val="ListParagraph"/>
        <w:rPr>
          <w:lang w:val="en-US"/>
        </w:rPr>
      </w:pPr>
      <w:r w:rsidRPr="009631A7">
        <w:rPr>
          <w:noProof/>
          <w:lang w:val="el-GR" w:eastAsia="el-GR" w:bidi="ar-SA"/>
        </w:rPr>
        <w:drawing>
          <wp:inline distT="0" distB="0" distL="0" distR="0" wp14:anchorId="1C05C285" wp14:editId="24042CA7">
            <wp:extent cx="5303520" cy="822960"/>
            <wp:effectExtent l="19050" t="19050" r="1143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3520" cy="822960"/>
                    </a:xfrm>
                    <a:prstGeom prst="rect">
                      <a:avLst/>
                    </a:prstGeom>
                    <a:noFill/>
                    <a:ln>
                      <a:solidFill>
                        <a:schemeClr val="tx1"/>
                      </a:solidFill>
                    </a:ln>
                  </pic:spPr>
                </pic:pic>
              </a:graphicData>
            </a:graphic>
          </wp:inline>
        </w:drawing>
      </w:r>
    </w:p>
    <w:p w:rsidR="006915FB" w:rsidRPr="009631A7" w:rsidRDefault="006915FB" w:rsidP="006915FB">
      <w:pPr>
        <w:pStyle w:val="ListParagraph"/>
        <w:rPr>
          <w:lang w:val="en-US"/>
        </w:rPr>
      </w:pPr>
    </w:p>
    <w:p w:rsidR="006915FB" w:rsidRPr="009631A7" w:rsidRDefault="006915FB" w:rsidP="006915FB">
      <w:pPr>
        <w:pStyle w:val="ListParagraph"/>
        <w:numPr>
          <w:ilvl w:val="0"/>
          <w:numId w:val="14"/>
        </w:numPr>
        <w:jc w:val="both"/>
        <w:rPr>
          <w:lang w:val="en-US"/>
        </w:rPr>
      </w:pPr>
      <w:r w:rsidRPr="009631A7">
        <w:rPr>
          <w:lang w:val="en-US"/>
        </w:rPr>
        <w:t>A Micro CT Post processing Metadata Template</w:t>
      </w:r>
    </w:p>
    <w:p w:rsidR="006915FB" w:rsidRPr="009631A7" w:rsidRDefault="005C61BD" w:rsidP="006915FB">
      <w:pPr>
        <w:pStyle w:val="ListParagraph"/>
        <w:jc w:val="both"/>
        <w:rPr>
          <w:lang w:val="en-US"/>
        </w:rPr>
      </w:pPr>
      <w:r w:rsidRPr="009631A7">
        <w:rPr>
          <w:noProof/>
          <w:lang w:val="el-GR" w:eastAsia="el-GR" w:bidi="ar-SA"/>
        </w:rPr>
        <w:drawing>
          <wp:inline distT="0" distB="0" distL="0" distR="0" wp14:anchorId="4F31CF52" wp14:editId="44EB4FA9">
            <wp:extent cx="5267325" cy="714375"/>
            <wp:effectExtent l="19050" t="19050" r="28575" b="285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714375"/>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A Scientific Names Template</w:t>
      </w:r>
    </w:p>
    <w:p w:rsidR="006915FB" w:rsidRPr="009631A7" w:rsidRDefault="00BF1328" w:rsidP="006915FB">
      <w:pPr>
        <w:pStyle w:val="ListParagraph"/>
        <w:rPr>
          <w:lang w:val="en-US"/>
        </w:rPr>
      </w:pPr>
      <w:r w:rsidRPr="009631A7">
        <w:rPr>
          <w:noProof/>
          <w:lang w:val="el-GR" w:eastAsia="el-GR" w:bidi="ar-SA"/>
        </w:rPr>
        <w:drawing>
          <wp:inline distT="0" distB="0" distL="0" distR="0" wp14:anchorId="125BDC31" wp14:editId="691AF673">
            <wp:extent cx="5276850" cy="771525"/>
            <wp:effectExtent l="19050" t="19050" r="1905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771525"/>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A Common Names Template</w:t>
      </w:r>
    </w:p>
    <w:p w:rsidR="006915FB"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r w:rsidRPr="009631A7">
        <w:rPr>
          <w:noProof/>
          <w:lang w:val="el-GR" w:eastAsia="el-GR" w:bidi="ar-SA"/>
        </w:rPr>
        <w:drawing>
          <wp:inline distT="0" distB="0" distL="0" distR="0" wp14:anchorId="4A6D91E3" wp14:editId="688291D2">
            <wp:extent cx="5029200" cy="771525"/>
            <wp:effectExtent l="19050" t="19050" r="1905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771525"/>
                    </a:xfrm>
                    <a:prstGeom prst="rect">
                      <a:avLst/>
                    </a:prstGeom>
                    <a:noFill/>
                    <a:ln>
                      <a:solidFill>
                        <a:schemeClr val="tx1"/>
                      </a:solidFill>
                    </a:ln>
                  </pic:spPr>
                </pic:pic>
              </a:graphicData>
            </a:graphic>
          </wp:inline>
        </w:drawing>
      </w: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BF1328" w:rsidRPr="009631A7" w:rsidRDefault="00BF1328" w:rsidP="006915FB">
      <w:pPr>
        <w:pStyle w:val="ListParagraph"/>
        <w:jc w:val="both"/>
        <w:rPr>
          <w:lang w:val="en-US"/>
          <w14:textOutline w14:w="9525" w14:cap="rnd" w14:cmpd="sng" w14:algn="ctr">
            <w14:solidFill>
              <w14:schemeClr w14:val="tx1"/>
            </w14:solidFill>
            <w14:prstDash w14:val="solid"/>
            <w14:bevel/>
          </w14:textOutline>
        </w:rPr>
      </w:pP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lastRenderedPageBreak/>
        <w:t>A Synonyms Template</w:t>
      </w:r>
    </w:p>
    <w:p w:rsidR="006915FB" w:rsidRPr="009631A7" w:rsidRDefault="001B0BE0" w:rsidP="006915FB">
      <w:pPr>
        <w:pStyle w:val="ListParagraph"/>
        <w:rPr>
          <w:lang w:val="en-US"/>
        </w:rPr>
      </w:pPr>
      <w:r w:rsidRPr="009631A7">
        <w:rPr>
          <w:noProof/>
          <w:lang w:val="el-GR" w:eastAsia="el-GR" w:bidi="ar-SA"/>
        </w:rPr>
        <w:drawing>
          <wp:inline distT="0" distB="0" distL="0" distR="0" wp14:anchorId="742115C1" wp14:editId="344C7F9B">
            <wp:extent cx="5276850" cy="923925"/>
            <wp:effectExtent l="19050" t="19050" r="1905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923925"/>
                    </a:xfrm>
                    <a:prstGeom prst="rect">
                      <a:avLst/>
                    </a:prstGeom>
                    <a:noFill/>
                    <a:ln>
                      <a:solidFill>
                        <a:schemeClr val="tx1"/>
                      </a:solidFill>
                    </a:ln>
                  </pic:spPr>
                </pic:pic>
              </a:graphicData>
            </a:graphic>
          </wp:inline>
        </w:drawing>
      </w:r>
    </w:p>
    <w:p w:rsidR="006915FB" w:rsidRPr="009631A7" w:rsidRDefault="006915FB" w:rsidP="006915FB">
      <w:pPr>
        <w:pStyle w:val="ListParagraph"/>
        <w:jc w:val="both"/>
        <w:rPr>
          <w:lang w:val="en-US"/>
        </w:rPr>
      </w:pPr>
    </w:p>
    <w:p w:rsidR="006915FB" w:rsidRPr="009631A7" w:rsidRDefault="006915FB" w:rsidP="006915FB">
      <w:pPr>
        <w:pStyle w:val="ListParagraph"/>
        <w:numPr>
          <w:ilvl w:val="0"/>
          <w:numId w:val="14"/>
        </w:numPr>
        <w:jc w:val="both"/>
        <w:rPr>
          <w:lang w:val="en-US"/>
        </w:rPr>
      </w:pPr>
      <w:r w:rsidRPr="009631A7">
        <w:rPr>
          <w:lang w:val="en-US"/>
        </w:rPr>
        <w:t>A Morphometrics Metadata Templates</w:t>
      </w:r>
    </w:p>
    <w:p w:rsidR="006915FB" w:rsidRPr="009631A7" w:rsidRDefault="001B0BE0" w:rsidP="006915FB">
      <w:pPr>
        <w:pStyle w:val="ListParagraph"/>
        <w:jc w:val="both"/>
        <w:rPr>
          <w:lang w:val="en-US"/>
        </w:rPr>
      </w:pPr>
      <w:r w:rsidRPr="009631A7">
        <w:rPr>
          <w:noProof/>
          <w:lang w:val="el-GR" w:eastAsia="el-GR" w:bidi="ar-SA"/>
        </w:rPr>
        <w:drawing>
          <wp:inline distT="0" distB="0" distL="0" distR="0" wp14:anchorId="75C825C3" wp14:editId="1A5D9C7C">
            <wp:extent cx="5267325" cy="600075"/>
            <wp:effectExtent l="19050" t="19050" r="28575"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600075"/>
                    </a:xfrm>
                    <a:prstGeom prst="rect">
                      <a:avLst/>
                    </a:prstGeom>
                    <a:noFill/>
                    <a:ln>
                      <a:solidFill>
                        <a:schemeClr val="tx1"/>
                      </a:solidFill>
                    </a:ln>
                  </pic:spPr>
                </pic:pic>
              </a:graphicData>
            </a:graphic>
          </wp:inline>
        </w:drawing>
      </w:r>
    </w:p>
    <w:p w:rsidR="006915FB" w:rsidRPr="009631A7" w:rsidRDefault="006915FB" w:rsidP="006915FB">
      <w:pPr>
        <w:widowControl w:val="0"/>
        <w:rPr>
          <w:lang w:val="en-US"/>
        </w:rPr>
      </w:pPr>
    </w:p>
    <w:p w:rsidR="006915FB" w:rsidRPr="009631A7" w:rsidRDefault="006915FB" w:rsidP="006915FB">
      <w:pPr>
        <w:pStyle w:val="Heading2"/>
        <w:rPr>
          <w:rFonts w:asciiTheme="minorHAnsi" w:eastAsia="Times New Roman" w:hAnsiTheme="minorHAnsi"/>
          <w:lang w:val="en-US"/>
        </w:rPr>
      </w:pPr>
      <w:bookmarkStart w:id="108" w:name="h.bb8cjdpecfjg" w:colFirst="0" w:colLast="0"/>
      <w:bookmarkStart w:id="109" w:name="_Fundamental_Categories_for"/>
      <w:bookmarkStart w:id="110" w:name="_Toc437963774"/>
      <w:bookmarkEnd w:id="108"/>
      <w:bookmarkEnd w:id="109"/>
      <w:r w:rsidRPr="009631A7">
        <w:rPr>
          <w:rFonts w:asciiTheme="minorHAnsi" w:eastAsia="Times New Roman" w:hAnsiTheme="minorHAnsi"/>
          <w:lang w:val="en-US"/>
        </w:rPr>
        <w:t>Fundamental Categories for Efficient Querying</w:t>
      </w:r>
      <w:bookmarkEnd w:id="110"/>
    </w:p>
    <w:p w:rsidR="006915FB" w:rsidRPr="009631A7" w:rsidRDefault="006915FB" w:rsidP="006915FB">
      <w:pPr>
        <w:rPr>
          <w:lang w:val="en-US"/>
        </w:rPr>
      </w:pPr>
    </w:p>
    <w:p w:rsidR="006915FB" w:rsidRPr="009631A7" w:rsidRDefault="006915FB" w:rsidP="006915FB">
      <w:pPr>
        <w:widowControl w:val="0"/>
        <w:ind w:firstLine="720"/>
        <w:jc w:val="both"/>
        <w:rPr>
          <w:lang w:val="en-US"/>
        </w:rPr>
      </w:pPr>
      <w:r w:rsidRPr="009631A7">
        <w:rPr>
          <w:lang w:val="en-US"/>
        </w:rPr>
        <w:t>In rich semantic networks, where the information is constructed using a schema of high complexity, useful deductions are created. In such semantic networks that provide a great level of detail a keyword based querying system or a system based on explicitly defined relationships would be insufficient. Using a specific keyword or just a flat relationship for querying would result in low recall rates, as the system would ignore all the essential information that is hidden behind deductions of relationships linking and reasoning.</w:t>
      </w:r>
    </w:p>
    <w:p w:rsidR="006915FB" w:rsidRPr="009631A7" w:rsidRDefault="006915FB" w:rsidP="006915FB">
      <w:pPr>
        <w:widowControl w:val="0"/>
        <w:ind w:firstLine="720"/>
        <w:jc w:val="both"/>
        <w:rPr>
          <w:lang w:val="en-US"/>
        </w:rPr>
      </w:pPr>
      <w:r w:rsidRPr="009631A7">
        <w:rPr>
          <w:lang w:val="en-US"/>
        </w:rPr>
        <w:t>The proposal is not to simplify the schema for construction the semantic network, but the schema for querying the complex semantic network. To realize this, we model the world in 5 fundamental categories and we define certain generic fundamental relationships:</w:t>
      </w:r>
    </w:p>
    <w:p w:rsidR="00623C64" w:rsidRPr="009631A7" w:rsidRDefault="006915FB" w:rsidP="006915FB">
      <w:pPr>
        <w:widowControl w:val="0"/>
        <w:rPr>
          <w:i/>
          <w:lang w:val="en-US"/>
        </w:rPr>
      </w:pPr>
      <w:r w:rsidRPr="009631A7">
        <w:rPr>
          <w:lang w:val="en-US"/>
        </w:rPr>
        <w:t xml:space="preserve">        </w:t>
      </w:r>
      <w:r w:rsidRPr="009631A7">
        <w:rPr>
          <w:lang w:val="en-US"/>
        </w:rPr>
        <w:tab/>
      </w:r>
      <w:r w:rsidRPr="009631A7">
        <w:rPr>
          <w:b/>
          <w:i/>
          <w:lang w:val="en-US"/>
        </w:rPr>
        <w:t>1. Thing</w:t>
      </w:r>
      <w:r w:rsidR="00623C64" w:rsidRPr="009631A7">
        <w:rPr>
          <w:b/>
          <w:i/>
          <w:lang w:val="en-US"/>
        </w:rPr>
        <w:t xml:space="preserve"> </w:t>
      </w:r>
      <w:r w:rsidR="00623C64" w:rsidRPr="009631A7">
        <w:rPr>
          <w:i/>
          <w:lang w:val="en-US"/>
        </w:rPr>
        <w:t>(Specimens,Individuals,Publications etc)</w:t>
      </w:r>
    </w:p>
    <w:p w:rsidR="006915FB" w:rsidRPr="009631A7" w:rsidRDefault="006915FB" w:rsidP="006915FB">
      <w:pPr>
        <w:widowControl w:val="0"/>
        <w:rPr>
          <w:i/>
          <w:lang w:val="en-US"/>
        </w:rPr>
      </w:pPr>
      <w:r w:rsidRPr="009631A7">
        <w:rPr>
          <w:b/>
          <w:i/>
          <w:lang w:val="en-US"/>
        </w:rPr>
        <w:t xml:space="preserve">        </w:t>
      </w:r>
      <w:r w:rsidRPr="009631A7">
        <w:rPr>
          <w:b/>
          <w:i/>
          <w:lang w:val="en-US"/>
        </w:rPr>
        <w:tab/>
        <w:t>2. Actor</w:t>
      </w:r>
      <w:r w:rsidR="00623C64" w:rsidRPr="009631A7">
        <w:rPr>
          <w:b/>
          <w:i/>
          <w:lang w:val="en-US"/>
        </w:rPr>
        <w:t xml:space="preserve"> </w:t>
      </w:r>
      <w:r w:rsidR="00623C64" w:rsidRPr="009631A7">
        <w:rPr>
          <w:i/>
          <w:lang w:val="en-US"/>
        </w:rPr>
        <w:t>(Scientists,Authors,Institutions ect)</w:t>
      </w:r>
    </w:p>
    <w:p w:rsidR="006915FB" w:rsidRPr="009631A7" w:rsidRDefault="006915FB" w:rsidP="006915FB">
      <w:pPr>
        <w:widowControl w:val="0"/>
        <w:rPr>
          <w:i/>
          <w:lang w:val="en-US"/>
        </w:rPr>
      </w:pPr>
      <w:r w:rsidRPr="009631A7">
        <w:rPr>
          <w:b/>
          <w:i/>
          <w:lang w:val="en-US"/>
        </w:rPr>
        <w:t xml:space="preserve">        </w:t>
      </w:r>
      <w:r w:rsidRPr="009631A7">
        <w:rPr>
          <w:b/>
          <w:i/>
          <w:lang w:val="en-US"/>
        </w:rPr>
        <w:tab/>
        <w:t>3. Place</w:t>
      </w:r>
      <w:r w:rsidR="00623C64" w:rsidRPr="009631A7">
        <w:rPr>
          <w:lang w:val="en-US"/>
        </w:rPr>
        <w:t xml:space="preserve"> </w:t>
      </w:r>
      <w:r w:rsidR="00623C64" w:rsidRPr="009631A7">
        <w:rPr>
          <w:i/>
          <w:lang w:val="en-US"/>
        </w:rPr>
        <w:t>(EcosystemEnvironment,Country,WaterArea etc)</w:t>
      </w:r>
    </w:p>
    <w:p w:rsidR="006915FB" w:rsidRPr="009631A7" w:rsidRDefault="006915FB" w:rsidP="006915FB">
      <w:pPr>
        <w:widowControl w:val="0"/>
        <w:rPr>
          <w:i/>
          <w:lang w:val="en-US"/>
        </w:rPr>
      </w:pPr>
      <w:r w:rsidRPr="009631A7">
        <w:rPr>
          <w:b/>
          <w:i/>
          <w:lang w:val="en-US"/>
        </w:rPr>
        <w:t xml:space="preserve">        </w:t>
      </w:r>
      <w:r w:rsidRPr="009631A7">
        <w:rPr>
          <w:b/>
          <w:i/>
          <w:lang w:val="en-US"/>
        </w:rPr>
        <w:tab/>
        <w:t>4. Event</w:t>
      </w:r>
      <w:r w:rsidR="00623C64" w:rsidRPr="009631A7">
        <w:rPr>
          <w:i/>
          <w:lang w:val="en-US"/>
        </w:rPr>
        <w:t xml:space="preserve"> (Identification,Occurrence,Scanning etc)</w:t>
      </w:r>
    </w:p>
    <w:p w:rsidR="006915FB" w:rsidRPr="009631A7" w:rsidRDefault="00903935" w:rsidP="006915FB">
      <w:pPr>
        <w:widowControl w:val="0"/>
        <w:rPr>
          <w:i/>
          <w:lang w:val="en-US"/>
        </w:rPr>
      </w:pPr>
      <w:r w:rsidRPr="009631A7">
        <w:rPr>
          <w:b/>
          <w:i/>
          <w:lang w:val="en-US"/>
        </w:rPr>
        <w:t xml:space="preserve">        </w:t>
      </w:r>
      <w:r w:rsidRPr="009631A7">
        <w:rPr>
          <w:b/>
          <w:i/>
          <w:lang w:val="en-US"/>
        </w:rPr>
        <w:tab/>
        <w:t>5. Dimension</w:t>
      </w:r>
      <w:r w:rsidR="00623C64" w:rsidRPr="009631A7">
        <w:rPr>
          <w:b/>
          <w:i/>
          <w:lang w:val="en-US"/>
        </w:rPr>
        <w:t xml:space="preserve"> </w:t>
      </w:r>
      <w:r w:rsidR="00623C64" w:rsidRPr="009631A7">
        <w:rPr>
          <w:i/>
          <w:lang w:val="en-US"/>
        </w:rPr>
        <w:t>(Length,Weight,Salinity etc)</w:t>
      </w:r>
    </w:p>
    <w:p w:rsidR="006915FB" w:rsidRPr="009631A7" w:rsidRDefault="006915FB" w:rsidP="006915FB">
      <w:pPr>
        <w:widowControl w:val="0"/>
        <w:rPr>
          <w:lang w:val="en-US"/>
        </w:rPr>
      </w:pPr>
    </w:p>
    <w:p w:rsidR="00623C64" w:rsidRPr="009631A7" w:rsidRDefault="00623C64" w:rsidP="006915FB">
      <w:pPr>
        <w:widowControl w:val="0"/>
        <w:rPr>
          <w:lang w:val="en-US"/>
        </w:rPr>
      </w:pPr>
    </w:p>
    <w:p w:rsidR="00623C64" w:rsidRPr="009631A7" w:rsidRDefault="00623C64" w:rsidP="006915FB">
      <w:pPr>
        <w:widowControl w:val="0"/>
        <w:rPr>
          <w:lang w:val="en-US"/>
        </w:rPr>
      </w:pPr>
    </w:p>
    <w:p w:rsidR="00623C64" w:rsidRPr="009631A7" w:rsidRDefault="00623C64" w:rsidP="006915FB">
      <w:pPr>
        <w:widowControl w:val="0"/>
        <w:rPr>
          <w:lang w:val="en-US"/>
        </w:rPr>
      </w:pPr>
    </w:p>
    <w:p w:rsidR="00623C64" w:rsidRPr="009631A7" w:rsidRDefault="00623C64" w:rsidP="006915FB">
      <w:pPr>
        <w:widowControl w:val="0"/>
        <w:rPr>
          <w:lang w:val="en-US"/>
        </w:rPr>
      </w:pPr>
    </w:p>
    <w:p w:rsidR="006915FB" w:rsidRPr="009631A7" w:rsidRDefault="006915FB" w:rsidP="006915FB">
      <w:pPr>
        <w:widowControl w:val="0"/>
        <w:rPr>
          <w:lang w:val="en-US"/>
        </w:rPr>
      </w:pPr>
      <w:r w:rsidRPr="009631A7">
        <w:rPr>
          <w:lang w:val="en-US"/>
        </w:rPr>
        <w:lastRenderedPageBreak/>
        <w:t>The following table contains all the Fundamental Queries and Relationships:</w:t>
      </w:r>
    </w:p>
    <w:tbl>
      <w:tblPr>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99"/>
        <w:gridCol w:w="2095"/>
        <w:gridCol w:w="1701"/>
        <w:gridCol w:w="1701"/>
        <w:gridCol w:w="1559"/>
        <w:gridCol w:w="1417"/>
      </w:tblGrid>
      <w:tr w:rsidR="00623C64" w:rsidRPr="009631A7" w:rsidTr="007B5EF8">
        <w:trPr>
          <w:trHeight w:val="331"/>
        </w:trPr>
        <w:tc>
          <w:tcPr>
            <w:tcW w:w="69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lang w:val="en-US"/>
              </w:rPr>
            </w:pPr>
          </w:p>
        </w:tc>
        <w:tc>
          <w:tcPr>
            <w:tcW w:w="2095"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rsidR="00623C64" w:rsidRPr="009631A7" w:rsidRDefault="00623C64" w:rsidP="000F4DF5">
            <w:pPr>
              <w:widowControl w:val="0"/>
              <w:rPr>
                <w:sz w:val="20"/>
              </w:rPr>
            </w:pPr>
            <w:r w:rsidRPr="009631A7">
              <w:rPr>
                <w:sz w:val="20"/>
              </w:rPr>
              <w:t>Thing</w:t>
            </w:r>
          </w:p>
        </w:tc>
        <w:tc>
          <w:tcPr>
            <w:tcW w:w="1701"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rsidR="00623C64" w:rsidRPr="009631A7" w:rsidRDefault="00623C64" w:rsidP="000F4DF5">
            <w:pPr>
              <w:widowControl w:val="0"/>
              <w:rPr>
                <w:sz w:val="20"/>
              </w:rPr>
            </w:pPr>
            <w:r w:rsidRPr="009631A7">
              <w:rPr>
                <w:sz w:val="20"/>
              </w:rPr>
              <w:t>Actor</w:t>
            </w:r>
          </w:p>
        </w:tc>
        <w:tc>
          <w:tcPr>
            <w:tcW w:w="1701"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rsidR="00623C64" w:rsidRPr="009631A7" w:rsidRDefault="00623C64" w:rsidP="000F4DF5">
            <w:pPr>
              <w:widowControl w:val="0"/>
              <w:rPr>
                <w:sz w:val="20"/>
              </w:rPr>
            </w:pPr>
            <w:r w:rsidRPr="009631A7">
              <w:rPr>
                <w:sz w:val="20"/>
              </w:rPr>
              <w:t>Place</w:t>
            </w:r>
          </w:p>
        </w:tc>
        <w:tc>
          <w:tcPr>
            <w:tcW w:w="1559"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rsidR="00623C64" w:rsidRPr="009631A7" w:rsidRDefault="00623C64" w:rsidP="000F4DF5">
            <w:pPr>
              <w:widowControl w:val="0"/>
              <w:rPr>
                <w:sz w:val="20"/>
              </w:rPr>
            </w:pPr>
            <w:r w:rsidRPr="009631A7">
              <w:rPr>
                <w:sz w:val="20"/>
              </w:rPr>
              <w:t>Event</w:t>
            </w:r>
          </w:p>
        </w:tc>
        <w:tc>
          <w:tcPr>
            <w:tcW w:w="1417" w:type="dxa"/>
            <w:tcBorders>
              <w:top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rsidR="00623C64" w:rsidRPr="009631A7" w:rsidRDefault="00623C64" w:rsidP="000F4DF5">
            <w:pPr>
              <w:widowControl w:val="0"/>
              <w:rPr>
                <w:sz w:val="20"/>
              </w:rPr>
            </w:pPr>
            <w:r w:rsidRPr="009631A7">
              <w:rPr>
                <w:sz w:val="20"/>
              </w:rPr>
              <w:t>Dimension</w:t>
            </w:r>
          </w:p>
        </w:tc>
      </w:tr>
      <w:tr w:rsidR="00623C64" w:rsidRPr="009631A7" w:rsidTr="007B5EF8">
        <w:trPr>
          <w:trHeight w:val="2288"/>
        </w:trPr>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Thing</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lang w:val="en-US"/>
              </w:rPr>
            </w:pPr>
            <w:r w:rsidRPr="009631A7">
              <w:rPr>
                <w:sz w:val="20"/>
                <w:lang w:val="en-US"/>
              </w:rPr>
              <w:t>refers to</w:t>
            </w:r>
            <w:r w:rsidRPr="009631A7">
              <w:rPr>
                <w:sz w:val="20"/>
                <w:lang w:val="en-US"/>
              </w:rPr>
              <w:br/>
              <w:t>has part</w:t>
            </w:r>
            <w:r w:rsidRPr="009631A7">
              <w:rPr>
                <w:sz w:val="20"/>
                <w:lang w:val="en-US"/>
              </w:rPr>
              <w:br/>
              <w:t>from</w:t>
            </w:r>
            <w:r w:rsidRPr="009631A7">
              <w:rPr>
                <w:sz w:val="20"/>
                <w:lang w:val="en-US"/>
              </w:rPr>
              <w:br/>
              <w:t>has met</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lang w:val="en-US"/>
              </w:rPr>
            </w:pPr>
            <w:r w:rsidRPr="009631A7">
              <w:rPr>
                <w:sz w:val="20"/>
                <w:lang w:val="en-US"/>
              </w:rPr>
              <w:t>from</w:t>
            </w:r>
            <w:r w:rsidRPr="009631A7">
              <w:rPr>
                <w:sz w:val="20"/>
                <w:lang w:val="en-US"/>
              </w:rPr>
              <w:br/>
              <w:t>by</w:t>
            </w:r>
            <w:r w:rsidRPr="009631A7">
              <w:rPr>
                <w:sz w:val="20"/>
                <w:lang w:val="en-US"/>
              </w:rPr>
              <w:br/>
              <w:t>·  observed by</w:t>
            </w:r>
            <w:r w:rsidRPr="009631A7">
              <w:rPr>
                <w:sz w:val="20"/>
                <w:lang w:val="en-US"/>
              </w:rPr>
              <w:br/>
              <w:t>·  created by</w:t>
            </w:r>
            <w:r w:rsidRPr="009631A7">
              <w:rPr>
                <w:sz w:val="20"/>
                <w:lang w:val="en-US"/>
              </w:rPr>
              <w:br/>
              <w:t>·  published by</w:t>
            </w:r>
            <w:r w:rsidRPr="009631A7">
              <w:rPr>
                <w:sz w:val="20"/>
                <w:lang w:val="en-US"/>
              </w:rPr>
              <w:br/>
              <w:t>·  identified by</w:t>
            </w:r>
            <w:r w:rsidRPr="009631A7">
              <w:rPr>
                <w:sz w:val="20"/>
                <w:lang w:val="en-US"/>
              </w:rPr>
              <w:br/>
              <w:t>has met (encountered)</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lang w:val="en-US"/>
              </w:rPr>
            </w:pPr>
            <w:r w:rsidRPr="009631A7">
              <w:rPr>
                <w:sz w:val="20"/>
                <w:lang w:val="en-US"/>
              </w:rPr>
              <w:t>from</w:t>
            </w:r>
            <w:r w:rsidRPr="009631A7">
              <w:rPr>
                <w:sz w:val="20"/>
                <w:lang w:val="en-US"/>
              </w:rPr>
              <w:br/>
              <w:t>·  is native at</w:t>
            </w:r>
            <w:r w:rsidRPr="009631A7">
              <w:rPr>
                <w:sz w:val="20"/>
                <w:lang w:val="en-US"/>
              </w:rPr>
              <w:br/>
              <w:t>·  introduced at</w:t>
            </w:r>
            <w:r w:rsidRPr="009631A7">
              <w:rPr>
                <w:sz w:val="20"/>
                <w:lang w:val="en-US"/>
              </w:rPr>
              <w:br/>
              <w:t>has met (was encountered in)</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refers to</w:t>
            </w:r>
            <w:r w:rsidRPr="009631A7">
              <w:rPr>
                <w:sz w:val="20"/>
              </w:rPr>
              <w:br/>
              <w:t>from</w:t>
            </w:r>
            <w:r w:rsidRPr="009631A7">
              <w:rPr>
                <w:sz w:val="20"/>
              </w:rPr>
              <w:br/>
              <w:t>by</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w:t>
            </w:r>
          </w:p>
        </w:tc>
      </w:tr>
      <w:tr w:rsidR="00623C64" w:rsidRPr="009631A7" w:rsidTr="007B5EF8">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Actor</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lang w:val="en-US"/>
              </w:rPr>
              <w:t>has met</w:t>
            </w:r>
            <w:r w:rsidRPr="009631A7">
              <w:rPr>
                <w:sz w:val="20"/>
                <w:lang w:val="en-US"/>
              </w:rPr>
              <w:br/>
              <w:t>·  encountered</w:t>
            </w:r>
            <w:r w:rsidRPr="009631A7">
              <w:rPr>
                <w:sz w:val="20"/>
                <w:lang w:val="en-US"/>
              </w:rPr>
              <w:br/>
              <w:t>·  identified</w:t>
            </w:r>
            <w:r w:rsidRPr="009631A7">
              <w:rPr>
                <w:sz w:val="20"/>
                <w:lang w:val="en-US"/>
              </w:rPr>
              <w:br/>
              <w:t>·  measured</w:t>
            </w:r>
            <w:r w:rsidRPr="009631A7">
              <w:rPr>
                <w:sz w:val="20"/>
                <w:lang w:val="en-US"/>
              </w:rPr>
              <w:br/>
              <w:t>is owner or creator of</w:t>
            </w:r>
            <w:r w:rsidRPr="009631A7">
              <w:rPr>
                <w:sz w:val="20"/>
                <w:lang w:val="en-US"/>
              </w:rPr>
              <w:br/>
              <w:t>· holds rights on</w:t>
            </w:r>
            <w:r w:rsidRPr="009631A7">
              <w:rPr>
                <w:sz w:val="20"/>
                <w:lang w:val="en-US"/>
              </w:rPr>
              <w:br/>
              <w:t>· keeps</w:t>
            </w:r>
            <w:r w:rsidRPr="009631A7">
              <w:rPr>
                <w:sz w:val="20"/>
                <w:lang w:val="en-US"/>
              </w:rPr>
              <w:br/>
              <w:t>·  curates</w:t>
            </w:r>
            <w:r w:rsidRPr="009631A7">
              <w:rPr>
                <w:sz w:val="20"/>
                <w:lang w:val="en-US"/>
              </w:rPr>
              <w:br/>
              <w:t>·  discovered</w:t>
            </w:r>
            <w:r w:rsidRPr="009631A7">
              <w:rPr>
                <w:sz w:val="20"/>
                <w:lang w:val="en-US"/>
              </w:rPr>
              <w:br/>
            </w:r>
            <w:r w:rsidRPr="009631A7">
              <w:rPr>
                <w:sz w:val="20"/>
              </w:rPr>
              <w:t>refers to</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is member of</w:t>
            </w:r>
          </w:p>
          <w:p w:rsidR="00623C64" w:rsidRPr="009631A7" w:rsidRDefault="00623C64" w:rsidP="000F4DF5">
            <w:pPr>
              <w:widowControl w:val="0"/>
              <w:rPr>
                <w:sz w:val="20"/>
              </w:rPr>
            </w:pPr>
            <w:r w:rsidRPr="009631A7">
              <w:rPr>
                <w:sz w:val="20"/>
              </w:rPr>
              <w:t xml:space="preserve"> </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 met</w:t>
            </w:r>
            <w:r w:rsidRPr="009631A7">
              <w:rPr>
                <w:sz w:val="20"/>
              </w:rPr>
              <w:br/>
              <w:t>from</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refers to</w:t>
            </w:r>
            <w:r w:rsidRPr="009631A7">
              <w:rPr>
                <w:sz w:val="20"/>
              </w:rPr>
              <w:br/>
              <w:t>has met</w:t>
            </w:r>
          </w:p>
          <w:p w:rsidR="00623C64" w:rsidRPr="009631A7" w:rsidRDefault="00623C64" w:rsidP="000F4DF5">
            <w:pPr>
              <w:widowControl w:val="0"/>
              <w:rPr>
                <w:sz w:val="20"/>
              </w:rPr>
            </w:pPr>
            <w:r w:rsidRPr="009631A7">
              <w:rPr>
                <w:sz w:val="20"/>
              </w:rPr>
              <w:t xml:space="preserve"> </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measured</w:t>
            </w:r>
          </w:p>
        </w:tc>
      </w:tr>
      <w:tr w:rsidR="00623C64" w:rsidRPr="009631A7" w:rsidTr="007B5EF8">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Place</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 met</w:t>
            </w:r>
          </w:p>
          <w:p w:rsidR="00623C64" w:rsidRPr="009631A7" w:rsidRDefault="00623C64" w:rsidP="000F4DF5">
            <w:pPr>
              <w:widowControl w:val="0"/>
              <w:rPr>
                <w:sz w:val="20"/>
              </w:rPr>
            </w:pPr>
            <w:r w:rsidRPr="009631A7">
              <w:rPr>
                <w:sz w:val="20"/>
              </w:rPr>
              <w:t xml:space="preserve"> </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 met</w:t>
            </w:r>
          </w:p>
          <w:p w:rsidR="00623C64" w:rsidRPr="009631A7" w:rsidRDefault="00623C64" w:rsidP="000F4DF5">
            <w:pPr>
              <w:widowControl w:val="0"/>
              <w:rPr>
                <w:sz w:val="20"/>
              </w:rPr>
            </w:pPr>
            <w:r w:rsidRPr="009631A7">
              <w:rPr>
                <w:sz w:val="20"/>
              </w:rPr>
              <w:t xml:space="preserve"> </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lang w:val="en-US"/>
              </w:rPr>
            </w:pPr>
            <w:r w:rsidRPr="009631A7">
              <w:rPr>
                <w:sz w:val="20"/>
                <w:lang w:val="en-US"/>
              </w:rPr>
              <w:t>is part of</w:t>
            </w:r>
            <w:r w:rsidRPr="009631A7">
              <w:rPr>
                <w:sz w:val="20"/>
                <w:lang w:val="en-US"/>
              </w:rPr>
              <w:br/>
              <w:t>has part</w:t>
            </w:r>
            <w:r w:rsidRPr="009631A7">
              <w:rPr>
                <w:sz w:val="20"/>
                <w:lang w:val="en-US"/>
              </w:rPr>
              <w:br/>
              <w:t>borders or overlaps with</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 met</w:t>
            </w:r>
          </w:p>
          <w:p w:rsidR="00623C64" w:rsidRPr="009631A7" w:rsidRDefault="00623C64" w:rsidP="000F4DF5">
            <w:pPr>
              <w:widowControl w:val="0"/>
              <w:rPr>
                <w:sz w:val="20"/>
              </w:rPr>
            </w:pPr>
            <w:r w:rsidRPr="009631A7">
              <w:rPr>
                <w:sz w:val="20"/>
              </w:rPr>
              <w:t xml:space="preserve"> </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w:t>
            </w:r>
          </w:p>
        </w:tc>
      </w:tr>
      <w:tr w:rsidR="00623C64" w:rsidRPr="009631A7" w:rsidTr="007B5EF8">
        <w:trPr>
          <w:trHeight w:val="2081"/>
        </w:trPr>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Event</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lang w:val="en-US"/>
              </w:rPr>
            </w:pPr>
            <w:r w:rsidRPr="009631A7">
              <w:rPr>
                <w:sz w:val="20"/>
                <w:lang w:val="en-US"/>
              </w:rPr>
              <w:t>is referred by</w:t>
            </w:r>
            <w:r w:rsidRPr="009631A7">
              <w:rPr>
                <w:sz w:val="20"/>
                <w:lang w:val="en-US"/>
              </w:rPr>
              <w:br/>
              <w:t>has met</w:t>
            </w:r>
            <w:r w:rsidRPr="009631A7">
              <w:rPr>
                <w:sz w:val="20"/>
                <w:lang w:val="en-US"/>
              </w:rPr>
              <w:br/>
              <w:t>·  created</w:t>
            </w:r>
            <w:r w:rsidRPr="009631A7">
              <w:rPr>
                <w:sz w:val="20"/>
                <w:lang w:val="en-US"/>
              </w:rPr>
              <w:br/>
              <w:t>·  digitized</w:t>
            </w:r>
            <w:r w:rsidRPr="009631A7">
              <w:rPr>
                <w:sz w:val="20"/>
                <w:lang w:val="en-US"/>
              </w:rPr>
              <w:br/>
              <w:t>·  modified</w:t>
            </w:r>
            <w:r w:rsidRPr="009631A7">
              <w:rPr>
                <w:sz w:val="20"/>
                <w:lang w:val="en-US"/>
              </w:rPr>
              <w:br/>
              <w:t>·  encountered</w:t>
            </w:r>
            <w:r w:rsidRPr="009631A7">
              <w:rPr>
                <w:sz w:val="20"/>
                <w:lang w:val="en-US"/>
              </w:rPr>
              <w:br/>
              <w:t>·  discovered</w:t>
            </w:r>
            <w:r w:rsidRPr="009631A7">
              <w:rPr>
                <w:sz w:val="20"/>
                <w:lang w:val="en-US"/>
              </w:rPr>
              <w:br/>
              <w:t>·  identified</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by</w:t>
            </w:r>
            <w:r w:rsidRPr="009631A7">
              <w:rPr>
                <w:sz w:val="20"/>
              </w:rPr>
              <w:br/>
              <w:t>has met</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from</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 met</w:t>
            </w:r>
          </w:p>
          <w:p w:rsidR="00623C64" w:rsidRPr="009631A7" w:rsidRDefault="00623C64" w:rsidP="000F4DF5">
            <w:pPr>
              <w:widowControl w:val="0"/>
              <w:rPr>
                <w:sz w:val="20"/>
              </w:rPr>
            </w:pPr>
            <w:r w:rsidRPr="009631A7">
              <w:rPr>
                <w:sz w:val="20"/>
              </w:rPr>
              <w:t xml:space="preserve"> </w:t>
            </w:r>
          </w:p>
          <w:p w:rsidR="00623C64" w:rsidRPr="009631A7" w:rsidRDefault="00623C64" w:rsidP="000F4DF5">
            <w:pPr>
              <w:widowControl w:val="0"/>
              <w:rPr>
                <w:sz w:val="20"/>
              </w:rPr>
            </w:pPr>
            <w:r w:rsidRPr="009631A7">
              <w:rPr>
                <w:sz w:val="20"/>
              </w:rPr>
              <w:t xml:space="preserve"> </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w:t>
            </w:r>
            <w:r w:rsidRPr="009631A7">
              <w:rPr>
                <w:sz w:val="20"/>
              </w:rPr>
              <w:br/>
              <w:t>measured</w:t>
            </w:r>
          </w:p>
          <w:p w:rsidR="00623C64" w:rsidRPr="009631A7" w:rsidRDefault="00623C64" w:rsidP="000F4DF5">
            <w:pPr>
              <w:widowControl w:val="0"/>
              <w:rPr>
                <w:sz w:val="20"/>
              </w:rPr>
            </w:pPr>
            <w:r w:rsidRPr="009631A7">
              <w:rPr>
                <w:sz w:val="20"/>
              </w:rPr>
              <w:t xml:space="preserve"> </w:t>
            </w:r>
          </w:p>
        </w:tc>
      </w:tr>
      <w:tr w:rsidR="00623C64" w:rsidRPr="009631A7" w:rsidTr="007B5EF8">
        <w:trPr>
          <w:trHeight w:val="641"/>
        </w:trPr>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Time</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is origin of</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is origin of</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is origin of</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is origin of</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has</w:t>
            </w:r>
          </w:p>
        </w:tc>
      </w:tr>
      <w:tr w:rsidR="00623C64" w:rsidRPr="009631A7" w:rsidTr="007B5EF8">
        <w:tc>
          <w:tcPr>
            <w:tcW w:w="699" w:type="dxa"/>
            <w:tcBorders>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tcPr>
          <w:p w:rsidR="00623C64" w:rsidRPr="009631A7" w:rsidRDefault="00623C64" w:rsidP="000F4DF5">
            <w:pPr>
              <w:widowControl w:val="0"/>
              <w:rPr>
                <w:sz w:val="20"/>
              </w:rPr>
            </w:pPr>
            <w:r w:rsidRPr="009631A7">
              <w:rPr>
                <w:sz w:val="20"/>
              </w:rPr>
              <w:t>Dimension</w:t>
            </w:r>
          </w:p>
        </w:tc>
        <w:tc>
          <w:tcPr>
            <w:tcW w:w="2095"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of</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by</w:t>
            </w:r>
          </w:p>
        </w:tc>
        <w:tc>
          <w:tcPr>
            <w:tcW w:w="1701"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of</w:t>
            </w:r>
          </w:p>
        </w:tc>
        <w:tc>
          <w:tcPr>
            <w:tcW w:w="1559"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widowControl w:val="0"/>
              <w:rPr>
                <w:sz w:val="20"/>
              </w:rPr>
            </w:pPr>
            <w:r w:rsidRPr="009631A7">
              <w:rPr>
                <w:sz w:val="20"/>
              </w:rPr>
              <w:t>of</w:t>
            </w:r>
            <w:r w:rsidRPr="009631A7">
              <w:rPr>
                <w:sz w:val="20"/>
              </w:rPr>
              <w:br/>
              <w:t>by</w:t>
            </w:r>
          </w:p>
        </w:tc>
        <w:tc>
          <w:tcPr>
            <w:tcW w:w="1417" w:type="dxa"/>
            <w:tcBorders>
              <w:bottom w:val="single" w:sz="8" w:space="0" w:color="000000"/>
              <w:right w:val="single" w:sz="8" w:space="0" w:color="000000"/>
            </w:tcBorders>
            <w:tcMar>
              <w:top w:w="100" w:type="dxa"/>
              <w:left w:w="100" w:type="dxa"/>
              <w:bottom w:w="100" w:type="dxa"/>
              <w:right w:w="100" w:type="dxa"/>
            </w:tcMar>
          </w:tcPr>
          <w:p w:rsidR="00623C64" w:rsidRPr="009631A7" w:rsidRDefault="00623C64" w:rsidP="000F4DF5">
            <w:pPr>
              <w:keepNext/>
              <w:widowControl w:val="0"/>
              <w:rPr>
                <w:sz w:val="20"/>
              </w:rPr>
            </w:pPr>
            <w:r w:rsidRPr="009631A7">
              <w:rPr>
                <w:sz w:val="20"/>
              </w:rPr>
              <w:t xml:space="preserve"> </w:t>
            </w:r>
          </w:p>
        </w:tc>
      </w:tr>
    </w:tbl>
    <w:p w:rsidR="006915FB" w:rsidRPr="009631A7" w:rsidRDefault="006915FB" w:rsidP="006915FB">
      <w:pPr>
        <w:pStyle w:val="Caption"/>
        <w:jc w:val="center"/>
        <w:rPr>
          <w:sz w:val="22"/>
        </w:rPr>
      </w:pPr>
      <w:bookmarkStart w:id="111" w:name="_Toc437963827"/>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19</w:t>
      </w:r>
      <w:r w:rsidRPr="009631A7">
        <w:rPr>
          <w:sz w:val="22"/>
        </w:rPr>
        <w:fldChar w:fldCharType="end"/>
      </w:r>
      <w:r w:rsidRPr="009631A7">
        <w:rPr>
          <w:sz w:val="22"/>
        </w:rPr>
        <w:t>: Fundamental Relationships</w:t>
      </w:r>
      <w:bookmarkEnd w:id="111"/>
    </w:p>
    <w:p w:rsidR="006915FB" w:rsidRPr="009631A7" w:rsidRDefault="006915FB" w:rsidP="006915FB">
      <w:pPr>
        <w:pStyle w:val="Heading2"/>
        <w:rPr>
          <w:rFonts w:asciiTheme="minorHAnsi" w:hAnsiTheme="minorHAnsi"/>
          <w:lang w:val="en-US"/>
        </w:rPr>
      </w:pPr>
      <w:bookmarkStart w:id="112" w:name="_Fundamental_Queries"/>
      <w:bookmarkStart w:id="113" w:name="_Toc437963775"/>
      <w:bookmarkEnd w:id="112"/>
      <w:r w:rsidRPr="009631A7">
        <w:rPr>
          <w:rFonts w:asciiTheme="minorHAnsi" w:eastAsia="Times New Roman" w:hAnsiTheme="minorHAnsi"/>
          <w:lang w:val="en-US"/>
        </w:rPr>
        <w:lastRenderedPageBreak/>
        <w:t>Fundamental Queries</w:t>
      </w:r>
      <w:bookmarkEnd w:id="113"/>
    </w:p>
    <w:p w:rsidR="006915FB" w:rsidRPr="009631A7" w:rsidRDefault="006915FB" w:rsidP="006915FB">
      <w:pPr>
        <w:widowControl w:val="0"/>
        <w:rPr>
          <w:lang w:val="en-US"/>
        </w:rPr>
      </w:pPr>
    </w:p>
    <w:p w:rsidR="006915FB" w:rsidRPr="009631A7" w:rsidRDefault="006915FB" w:rsidP="006915FB">
      <w:pPr>
        <w:widowControl w:val="0"/>
        <w:ind w:firstLine="360"/>
        <w:rPr>
          <w:lang w:val="en-US"/>
        </w:rPr>
      </w:pPr>
      <w:r w:rsidRPr="009631A7">
        <w:rPr>
          <w:lang w:val="en-US"/>
        </w:rPr>
        <w:t>Based on the fundamental categories that were mentioned in the previous section 30 fundamental queries were formulated and implemented in SPARQL. These queries are:</w:t>
      </w:r>
    </w:p>
    <w:p w:rsidR="002F5D00" w:rsidRPr="009631A7" w:rsidRDefault="006915FB" w:rsidP="002F5D00">
      <w:pPr>
        <w:pStyle w:val="ListParagraph"/>
        <w:widowControl w:val="0"/>
        <w:numPr>
          <w:ilvl w:val="0"/>
          <w:numId w:val="21"/>
        </w:numPr>
        <w:rPr>
          <w:i/>
          <w:lang w:val="en-US"/>
        </w:rPr>
      </w:pPr>
      <w:r w:rsidRPr="009631A7">
        <w:rPr>
          <w:i/>
          <w:lang w:val="en-US"/>
        </w:rPr>
        <w:t>Actor has met place</w:t>
      </w:r>
    </w:p>
    <w:p w:rsidR="006915FB" w:rsidRPr="009631A7" w:rsidRDefault="006915FB" w:rsidP="006915FB">
      <w:pPr>
        <w:pStyle w:val="ListParagraph"/>
        <w:widowControl w:val="0"/>
        <w:numPr>
          <w:ilvl w:val="0"/>
          <w:numId w:val="21"/>
        </w:numPr>
        <w:rPr>
          <w:i/>
          <w:lang w:val="en-US"/>
        </w:rPr>
      </w:pPr>
      <w:r w:rsidRPr="009631A7">
        <w:rPr>
          <w:i/>
          <w:lang w:val="en-US"/>
        </w:rPr>
        <w:t>Actor has met thing</w:t>
      </w:r>
    </w:p>
    <w:p w:rsidR="006915FB" w:rsidRPr="009631A7" w:rsidRDefault="006915FB" w:rsidP="006915FB">
      <w:pPr>
        <w:pStyle w:val="ListParagraph"/>
        <w:widowControl w:val="0"/>
        <w:numPr>
          <w:ilvl w:val="0"/>
          <w:numId w:val="21"/>
        </w:numPr>
        <w:rPr>
          <w:i/>
          <w:lang w:val="en-US"/>
        </w:rPr>
      </w:pPr>
      <w:r w:rsidRPr="009631A7">
        <w:rPr>
          <w:i/>
          <w:lang w:val="en-US"/>
        </w:rPr>
        <w:t>Actor is owner or creator of thing</w:t>
      </w:r>
    </w:p>
    <w:p w:rsidR="006915FB" w:rsidRPr="009631A7" w:rsidRDefault="006915FB" w:rsidP="006915FB">
      <w:pPr>
        <w:pStyle w:val="ListParagraph"/>
        <w:widowControl w:val="0"/>
        <w:numPr>
          <w:ilvl w:val="0"/>
          <w:numId w:val="21"/>
        </w:numPr>
        <w:rPr>
          <w:i/>
          <w:lang w:val="en-US"/>
        </w:rPr>
      </w:pPr>
      <w:r w:rsidRPr="009631A7">
        <w:rPr>
          <w:i/>
          <w:lang w:val="en-US"/>
        </w:rPr>
        <w:t>Actor measured dimension</w:t>
      </w:r>
    </w:p>
    <w:p w:rsidR="006915FB" w:rsidRPr="009631A7" w:rsidRDefault="006915FB" w:rsidP="006915FB">
      <w:pPr>
        <w:pStyle w:val="ListParagraph"/>
        <w:widowControl w:val="0"/>
        <w:numPr>
          <w:ilvl w:val="0"/>
          <w:numId w:val="21"/>
        </w:numPr>
        <w:rPr>
          <w:i/>
          <w:lang w:val="en-US"/>
        </w:rPr>
      </w:pPr>
      <w:r w:rsidRPr="009631A7">
        <w:rPr>
          <w:i/>
          <w:lang w:val="en-US"/>
        </w:rPr>
        <w:t>Actor refers to event</w:t>
      </w:r>
    </w:p>
    <w:p w:rsidR="006915FB" w:rsidRPr="009631A7" w:rsidRDefault="006915FB" w:rsidP="006915FB">
      <w:pPr>
        <w:pStyle w:val="ListParagraph"/>
        <w:widowControl w:val="0"/>
        <w:numPr>
          <w:ilvl w:val="0"/>
          <w:numId w:val="21"/>
        </w:numPr>
        <w:rPr>
          <w:i/>
          <w:lang w:val="en-US"/>
        </w:rPr>
      </w:pPr>
      <w:r w:rsidRPr="009631A7">
        <w:rPr>
          <w:i/>
          <w:lang w:val="en-US"/>
        </w:rPr>
        <w:t>Actor refers to thing</w:t>
      </w:r>
    </w:p>
    <w:p w:rsidR="006915FB" w:rsidRPr="009631A7" w:rsidRDefault="006915FB" w:rsidP="006915FB">
      <w:pPr>
        <w:pStyle w:val="ListParagraph"/>
        <w:widowControl w:val="0"/>
        <w:numPr>
          <w:ilvl w:val="0"/>
          <w:numId w:val="21"/>
        </w:numPr>
        <w:rPr>
          <w:i/>
          <w:lang w:val="en-US"/>
        </w:rPr>
      </w:pPr>
      <w:r w:rsidRPr="009631A7">
        <w:rPr>
          <w:i/>
          <w:lang w:val="en-US"/>
        </w:rPr>
        <w:t>Dimension by actor</w:t>
      </w:r>
    </w:p>
    <w:p w:rsidR="006915FB" w:rsidRPr="009631A7" w:rsidRDefault="006915FB" w:rsidP="006915FB">
      <w:pPr>
        <w:pStyle w:val="ListParagraph"/>
        <w:widowControl w:val="0"/>
        <w:numPr>
          <w:ilvl w:val="0"/>
          <w:numId w:val="21"/>
        </w:numPr>
        <w:rPr>
          <w:i/>
          <w:lang w:val="en-US"/>
        </w:rPr>
      </w:pPr>
      <w:r w:rsidRPr="009631A7">
        <w:rPr>
          <w:i/>
          <w:lang w:val="en-US"/>
        </w:rPr>
        <w:t>Dimension by event</w:t>
      </w:r>
    </w:p>
    <w:p w:rsidR="006915FB" w:rsidRPr="009631A7" w:rsidRDefault="006915FB" w:rsidP="006915FB">
      <w:pPr>
        <w:pStyle w:val="ListParagraph"/>
        <w:widowControl w:val="0"/>
        <w:numPr>
          <w:ilvl w:val="0"/>
          <w:numId w:val="21"/>
        </w:numPr>
        <w:rPr>
          <w:i/>
          <w:lang w:val="en-US"/>
        </w:rPr>
      </w:pPr>
      <w:r w:rsidRPr="009631A7">
        <w:rPr>
          <w:i/>
          <w:lang w:val="en-US"/>
        </w:rPr>
        <w:t>Dimension of place</w:t>
      </w:r>
    </w:p>
    <w:p w:rsidR="006915FB" w:rsidRPr="009631A7" w:rsidRDefault="006915FB" w:rsidP="006915FB">
      <w:pPr>
        <w:pStyle w:val="ListParagraph"/>
        <w:widowControl w:val="0"/>
        <w:numPr>
          <w:ilvl w:val="0"/>
          <w:numId w:val="21"/>
        </w:numPr>
        <w:rPr>
          <w:i/>
          <w:lang w:val="en-US"/>
        </w:rPr>
      </w:pPr>
      <w:r w:rsidRPr="009631A7">
        <w:rPr>
          <w:i/>
          <w:lang w:val="en-US"/>
        </w:rPr>
        <w:t>Dimension of thing</w:t>
      </w:r>
    </w:p>
    <w:p w:rsidR="006915FB" w:rsidRPr="009631A7" w:rsidRDefault="006915FB" w:rsidP="006915FB">
      <w:pPr>
        <w:pStyle w:val="ListParagraph"/>
        <w:widowControl w:val="0"/>
        <w:numPr>
          <w:ilvl w:val="0"/>
          <w:numId w:val="21"/>
        </w:numPr>
        <w:rPr>
          <w:i/>
          <w:lang w:val="en-US"/>
        </w:rPr>
      </w:pPr>
      <w:r w:rsidRPr="009631A7">
        <w:rPr>
          <w:i/>
          <w:lang w:val="en-US"/>
        </w:rPr>
        <w:t>Event by actor</w:t>
      </w:r>
    </w:p>
    <w:p w:rsidR="006915FB" w:rsidRPr="009631A7" w:rsidRDefault="006915FB" w:rsidP="006915FB">
      <w:pPr>
        <w:pStyle w:val="ListParagraph"/>
        <w:widowControl w:val="0"/>
        <w:numPr>
          <w:ilvl w:val="0"/>
          <w:numId w:val="21"/>
        </w:numPr>
        <w:rPr>
          <w:i/>
          <w:lang w:val="en-US"/>
        </w:rPr>
      </w:pPr>
      <w:r w:rsidRPr="009631A7">
        <w:rPr>
          <w:i/>
          <w:lang w:val="en-US"/>
        </w:rPr>
        <w:t>Event from place</w:t>
      </w:r>
    </w:p>
    <w:p w:rsidR="006915FB" w:rsidRPr="009631A7" w:rsidRDefault="006915FB" w:rsidP="006915FB">
      <w:pPr>
        <w:pStyle w:val="ListParagraph"/>
        <w:widowControl w:val="0"/>
        <w:numPr>
          <w:ilvl w:val="0"/>
          <w:numId w:val="21"/>
        </w:numPr>
        <w:rPr>
          <w:i/>
          <w:lang w:val="en-US"/>
        </w:rPr>
      </w:pPr>
      <w:r w:rsidRPr="009631A7">
        <w:rPr>
          <w:i/>
          <w:lang w:val="en-US"/>
        </w:rPr>
        <w:t xml:space="preserve">Event </w:t>
      </w:r>
      <w:r w:rsidR="00A14260" w:rsidRPr="009631A7">
        <w:rPr>
          <w:i/>
          <w:lang w:val="en-US"/>
        </w:rPr>
        <w:t>has met actor</w:t>
      </w:r>
    </w:p>
    <w:p w:rsidR="006915FB" w:rsidRPr="009631A7" w:rsidRDefault="006915FB" w:rsidP="006915FB">
      <w:pPr>
        <w:pStyle w:val="ListParagraph"/>
        <w:widowControl w:val="0"/>
        <w:numPr>
          <w:ilvl w:val="0"/>
          <w:numId w:val="21"/>
        </w:numPr>
        <w:rPr>
          <w:i/>
          <w:lang w:val="en-US"/>
        </w:rPr>
      </w:pPr>
      <w:r w:rsidRPr="009631A7">
        <w:rPr>
          <w:i/>
          <w:lang w:val="en-US"/>
        </w:rPr>
        <w:t>Event has met thing</w:t>
      </w:r>
    </w:p>
    <w:p w:rsidR="00A14260" w:rsidRPr="009631A7" w:rsidRDefault="00A14260" w:rsidP="006915FB">
      <w:pPr>
        <w:pStyle w:val="ListParagraph"/>
        <w:widowControl w:val="0"/>
        <w:numPr>
          <w:ilvl w:val="0"/>
          <w:numId w:val="21"/>
        </w:numPr>
        <w:rPr>
          <w:i/>
          <w:lang w:val="en-US"/>
        </w:rPr>
      </w:pPr>
      <w:r w:rsidRPr="009631A7">
        <w:rPr>
          <w:i/>
          <w:lang w:val="en-US"/>
        </w:rPr>
        <w:t>Event measured dimension</w:t>
      </w:r>
    </w:p>
    <w:p w:rsidR="006915FB" w:rsidRPr="009631A7" w:rsidRDefault="006915FB" w:rsidP="006915FB">
      <w:pPr>
        <w:pStyle w:val="ListParagraph"/>
        <w:widowControl w:val="0"/>
        <w:numPr>
          <w:ilvl w:val="0"/>
          <w:numId w:val="21"/>
        </w:numPr>
        <w:rPr>
          <w:i/>
          <w:lang w:val="en-US"/>
        </w:rPr>
      </w:pPr>
      <w:r w:rsidRPr="009631A7">
        <w:rPr>
          <w:i/>
          <w:lang w:val="en-US"/>
        </w:rPr>
        <w:t>Place has dimension</w:t>
      </w:r>
    </w:p>
    <w:p w:rsidR="006915FB" w:rsidRPr="009631A7" w:rsidRDefault="006915FB" w:rsidP="006915FB">
      <w:pPr>
        <w:pStyle w:val="ListParagraph"/>
        <w:widowControl w:val="0"/>
        <w:numPr>
          <w:ilvl w:val="0"/>
          <w:numId w:val="21"/>
        </w:numPr>
        <w:rPr>
          <w:i/>
          <w:lang w:val="en-US"/>
        </w:rPr>
      </w:pPr>
      <w:r w:rsidRPr="009631A7">
        <w:rPr>
          <w:i/>
          <w:lang w:val="en-US"/>
        </w:rPr>
        <w:t>Place has me</w:t>
      </w:r>
      <w:r w:rsidR="00A14260" w:rsidRPr="009631A7">
        <w:rPr>
          <w:i/>
          <w:lang w:val="en-US"/>
        </w:rPr>
        <w:t>t</w:t>
      </w:r>
      <w:r w:rsidRPr="009631A7">
        <w:rPr>
          <w:i/>
          <w:lang w:val="en-US"/>
        </w:rPr>
        <w:t xml:space="preserve"> thing</w:t>
      </w:r>
    </w:p>
    <w:p w:rsidR="00A14260" w:rsidRPr="009631A7" w:rsidRDefault="00A14260" w:rsidP="00A14260">
      <w:pPr>
        <w:pStyle w:val="ListParagraph"/>
        <w:widowControl w:val="0"/>
        <w:numPr>
          <w:ilvl w:val="0"/>
          <w:numId w:val="21"/>
        </w:numPr>
        <w:rPr>
          <w:i/>
          <w:lang w:val="en-US"/>
        </w:rPr>
      </w:pPr>
      <w:r w:rsidRPr="009631A7">
        <w:rPr>
          <w:i/>
          <w:lang w:val="en-US"/>
        </w:rPr>
        <w:t>Place has part place</w:t>
      </w:r>
    </w:p>
    <w:p w:rsidR="006915FB" w:rsidRPr="009631A7" w:rsidRDefault="006915FB" w:rsidP="006915FB">
      <w:pPr>
        <w:pStyle w:val="ListParagraph"/>
        <w:widowControl w:val="0"/>
        <w:numPr>
          <w:ilvl w:val="0"/>
          <w:numId w:val="21"/>
        </w:numPr>
        <w:rPr>
          <w:i/>
          <w:lang w:val="en-US"/>
        </w:rPr>
      </w:pPr>
      <w:r w:rsidRPr="009631A7">
        <w:rPr>
          <w:i/>
          <w:lang w:val="en-US"/>
        </w:rPr>
        <w:t>Thing by actor</w:t>
      </w:r>
    </w:p>
    <w:p w:rsidR="006915FB" w:rsidRPr="009631A7" w:rsidRDefault="006915FB" w:rsidP="006915FB">
      <w:pPr>
        <w:pStyle w:val="ListParagraph"/>
        <w:widowControl w:val="0"/>
        <w:numPr>
          <w:ilvl w:val="0"/>
          <w:numId w:val="21"/>
        </w:numPr>
        <w:rPr>
          <w:i/>
          <w:lang w:val="en-US"/>
        </w:rPr>
      </w:pPr>
      <w:r w:rsidRPr="009631A7">
        <w:rPr>
          <w:i/>
          <w:lang w:val="en-US"/>
        </w:rPr>
        <w:t>Thing by event</w:t>
      </w:r>
    </w:p>
    <w:p w:rsidR="006915FB" w:rsidRPr="009631A7" w:rsidRDefault="006915FB" w:rsidP="006915FB">
      <w:pPr>
        <w:pStyle w:val="ListParagraph"/>
        <w:widowControl w:val="0"/>
        <w:numPr>
          <w:ilvl w:val="0"/>
          <w:numId w:val="21"/>
        </w:numPr>
        <w:rPr>
          <w:i/>
          <w:lang w:val="en-US"/>
        </w:rPr>
      </w:pPr>
      <w:r w:rsidRPr="009631A7">
        <w:rPr>
          <w:i/>
          <w:lang w:val="en-US"/>
        </w:rPr>
        <w:t>Thing from actor</w:t>
      </w:r>
    </w:p>
    <w:p w:rsidR="006915FB" w:rsidRPr="009631A7" w:rsidRDefault="006915FB" w:rsidP="006915FB">
      <w:pPr>
        <w:pStyle w:val="ListParagraph"/>
        <w:widowControl w:val="0"/>
        <w:numPr>
          <w:ilvl w:val="0"/>
          <w:numId w:val="21"/>
        </w:numPr>
        <w:rPr>
          <w:i/>
          <w:lang w:val="en-US"/>
        </w:rPr>
      </w:pPr>
      <w:r w:rsidRPr="009631A7">
        <w:rPr>
          <w:i/>
          <w:lang w:val="en-US"/>
        </w:rPr>
        <w:t>Thing from event</w:t>
      </w:r>
    </w:p>
    <w:p w:rsidR="006915FB" w:rsidRPr="009631A7" w:rsidRDefault="006915FB" w:rsidP="006915FB">
      <w:pPr>
        <w:pStyle w:val="ListParagraph"/>
        <w:widowControl w:val="0"/>
        <w:numPr>
          <w:ilvl w:val="0"/>
          <w:numId w:val="21"/>
        </w:numPr>
        <w:rPr>
          <w:i/>
          <w:lang w:val="en-US"/>
        </w:rPr>
      </w:pPr>
      <w:r w:rsidRPr="009631A7">
        <w:rPr>
          <w:i/>
          <w:lang w:val="en-US"/>
        </w:rPr>
        <w:t>Thing from place</w:t>
      </w:r>
    </w:p>
    <w:p w:rsidR="006915FB" w:rsidRPr="009631A7" w:rsidRDefault="006915FB" w:rsidP="006915FB">
      <w:pPr>
        <w:pStyle w:val="ListParagraph"/>
        <w:widowControl w:val="0"/>
        <w:numPr>
          <w:ilvl w:val="0"/>
          <w:numId w:val="21"/>
        </w:numPr>
        <w:rPr>
          <w:i/>
          <w:lang w:val="en-US"/>
        </w:rPr>
      </w:pPr>
      <w:r w:rsidRPr="009631A7">
        <w:rPr>
          <w:i/>
          <w:lang w:val="en-US"/>
        </w:rPr>
        <w:t>Thing from thing</w:t>
      </w:r>
    </w:p>
    <w:p w:rsidR="006915FB" w:rsidRPr="009631A7" w:rsidRDefault="006915FB" w:rsidP="006915FB">
      <w:pPr>
        <w:pStyle w:val="ListParagraph"/>
        <w:widowControl w:val="0"/>
        <w:numPr>
          <w:ilvl w:val="0"/>
          <w:numId w:val="21"/>
        </w:numPr>
        <w:rPr>
          <w:i/>
          <w:lang w:val="en-US"/>
        </w:rPr>
      </w:pPr>
      <w:r w:rsidRPr="009631A7">
        <w:rPr>
          <w:i/>
          <w:lang w:val="en-US"/>
        </w:rPr>
        <w:t>Thing has dimension</w:t>
      </w:r>
    </w:p>
    <w:p w:rsidR="006915FB" w:rsidRPr="009631A7" w:rsidRDefault="006915FB" w:rsidP="006915FB">
      <w:pPr>
        <w:pStyle w:val="ListParagraph"/>
        <w:widowControl w:val="0"/>
        <w:numPr>
          <w:ilvl w:val="0"/>
          <w:numId w:val="21"/>
        </w:numPr>
        <w:rPr>
          <w:i/>
          <w:lang w:val="en-US"/>
        </w:rPr>
      </w:pPr>
      <w:r w:rsidRPr="009631A7">
        <w:rPr>
          <w:i/>
          <w:lang w:val="en-US"/>
        </w:rPr>
        <w:t>Thing has met actor</w:t>
      </w:r>
    </w:p>
    <w:p w:rsidR="006915FB" w:rsidRPr="009631A7" w:rsidRDefault="006915FB" w:rsidP="006915FB">
      <w:pPr>
        <w:pStyle w:val="ListParagraph"/>
        <w:widowControl w:val="0"/>
        <w:numPr>
          <w:ilvl w:val="0"/>
          <w:numId w:val="21"/>
        </w:numPr>
        <w:rPr>
          <w:i/>
          <w:lang w:val="en-US"/>
        </w:rPr>
      </w:pPr>
      <w:r w:rsidRPr="009631A7">
        <w:rPr>
          <w:i/>
          <w:lang w:val="en-US"/>
        </w:rPr>
        <w:t>Thing has met place</w:t>
      </w:r>
    </w:p>
    <w:p w:rsidR="006915FB" w:rsidRPr="009631A7" w:rsidRDefault="006915FB" w:rsidP="006915FB">
      <w:pPr>
        <w:pStyle w:val="ListParagraph"/>
        <w:widowControl w:val="0"/>
        <w:numPr>
          <w:ilvl w:val="0"/>
          <w:numId w:val="21"/>
        </w:numPr>
        <w:rPr>
          <w:i/>
          <w:lang w:val="en-US"/>
        </w:rPr>
      </w:pPr>
      <w:r w:rsidRPr="009631A7">
        <w:rPr>
          <w:i/>
          <w:lang w:val="en-US"/>
        </w:rPr>
        <w:t>Thing has met thing</w:t>
      </w:r>
    </w:p>
    <w:p w:rsidR="006915FB" w:rsidRPr="009631A7" w:rsidRDefault="006915FB" w:rsidP="006915FB">
      <w:pPr>
        <w:pStyle w:val="ListParagraph"/>
        <w:widowControl w:val="0"/>
        <w:numPr>
          <w:ilvl w:val="0"/>
          <w:numId w:val="21"/>
        </w:numPr>
        <w:rPr>
          <w:i/>
          <w:lang w:val="en-US"/>
        </w:rPr>
      </w:pPr>
      <w:r w:rsidRPr="009631A7">
        <w:rPr>
          <w:i/>
          <w:lang w:val="en-US"/>
        </w:rPr>
        <w:t>Thing refers to event</w:t>
      </w:r>
    </w:p>
    <w:p w:rsidR="006915FB" w:rsidRPr="009631A7" w:rsidRDefault="006915FB" w:rsidP="006915FB">
      <w:pPr>
        <w:widowControl w:val="0"/>
        <w:rPr>
          <w:lang w:val="en-US"/>
        </w:rPr>
      </w:pPr>
      <w:r w:rsidRPr="009631A7">
        <w:rPr>
          <w:lang w:val="en-US"/>
        </w:rPr>
        <w:t xml:space="preserve">An indicative example of a fundamental query is: </w:t>
      </w:r>
      <w:r w:rsidRPr="009631A7">
        <w:rPr>
          <w:b/>
          <w:i/>
          <w:lang w:val="en-US"/>
        </w:rPr>
        <w:t xml:space="preserve">“Return the Things that </w:t>
      </w:r>
      <w:r w:rsidR="007A42D8" w:rsidRPr="009631A7">
        <w:rPr>
          <w:b/>
          <w:i/>
          <w:lang w:val="en-US"/>
        </w:rPr>
        <w:t>have met Greece</w:t>
      </w:r>
      <w:r w:rsidRPr="009631A7">
        <w:rPr>
          <w:b/>
          <w:i/>
          <w:lang w:val="en-US"/>
        </w:rPr>
        <w:t>”</w:t>
      </w:r>
      <w:r w:rsidRPr="009631A7">
        <w:rPr>
          <w:lang w:val="en-US"/>
        </w:rPr>
        <w:t xml:space="preserve"> which returns results such as:</w:t>
      </w:r>
    </w:p>
    <w:p w:rsidR="007A42D8" w:rsidRPr="009631A7" w:rsidRDefault="006915FB" w:rsidP="006915FB">
      <w:pPr>
        <w:widowControl w:val="0"/>
        <w:ind w:left="720" w:hanging="359"/>
        <w:rPr>
          <w:lang w:val="en-US"/>
        </w:rPr>
      </w:pPr>
      <w:r w:rsidRPr="009631A7">
        <w:rPr>
          <w:lang w:val="en-US"/>
        </w:rPr>
        <w:t>•</w:t>
      </w:r>
      <w:r w:rsidRPr="009631A7">
        <w:rPr>
          <w:sz w:val="14"/>
          <w:lang w:val="en-US"/>
        </w:rPr>
        <w:t xml:space="preserve">  </w:t>
      </w:r>
      <w:r w:rsidRPr="009631A7">
        <w:rPr>
          <w:sz w:val="14"/>
          <w:lang w:val="en-US"/>
        </w:rPr>
        <w:tab/>
      </w:r>
      <w:r w:rsidR="007A42D8" w:rsidRPr="009631A7">
        <w:rPr>
          <w:lang w:val="en-US"/>
        </w:rPr>
        <w:t>Specimens that come from Greece</w:t>
      </w:r>
      <w:r w:rsidRPr="009631A7">
        <w:rPr>
          <w:lang w:val="en-US"/>
        </w:rPr>
        <w:t xml:space="preserve"> </w:t>
      </w:r>
    </w:p>
    <w:p w:rsidR="006915FB" w:rsidRPr="009631A7" w:rsidRDefault="006915FB" w:rsidP="006915FB">
      <w:pPr>
        <w:widowControl w:val="0"/>
        <w:ind w:left="720" w:hanging="359"/>
        <w:rPr>
          <w:lang w:val="en-US"/>
        </w:rPr>
      </w:pPr>
      <w:r w:rsidRPr="009631A7">
        <w:rPr>
          <w:lang w:val="en-US"/>
        </w:rPr>
        <w:t>•</w:t>
      </w:r>
      <w:r w:rsidRPr="009631A7">
        <w:rPr>
          <w:sz w:val="14"/>
          <w:lang w:val="en-US"/>
        </w:rPr>
        <w:t xml:space="preserve">  </w:t>
      </w:r>
      <w:r w:rsidRPr="009631A7">
        <w:rPr>
          <w:sz w:val="14"/>
          <w:lang w:val="en-US"/>
        </w:rPr>
        <w:tab/>
      </w:r>
      <w:r w:rsidR="007A42D8" w:rsidRPr="009631A7">
        <w:rPr>
          <w:lang w:val="en-US"/>
        </w:rPr>
        <w:t>Individuals that have been observed in Greece</w:t>
      </w:r>
    </w:p>
    <w:p w:rsidR="006915FB" w:rsidRPr="009631A7" w:rsidRDefault="006915FB" w:rsidP="006915FB">
      <w:pPr>
        <w:widowControl w:val="0"/>
        <w:ind w:left="720" w:hanging="359"/>
        <w:rPr>
          <w:lang w:val="en-US"/>
        </w:rPr>
      </w:pPr>
      <w:r w:rsidRPr="009631A7">
        <w:rPr>
          <w:lang w:val="en-US"/>
        </w:rPr>
        <w:t>•</w:t>
      </w:r>
      <w:r w:rsidRPr="009631A7">
        <w:rPr>
          <w:sz w:val="14"/>
          <w:lang w:val="en-US"/>
        </w:rPr>
        <w:t xml:space="preserve">  </w:t>
      </w:r>
      <w:r w:rsidRPr="009631A7">
        <w:rPr>
          <w:sz w:val="14"/>
          <w:lang w:val="en-US"/>
        </w:rPr>
        <w:tab/>
      </w:r>
      <w:r w:rsidR="007A42D8" w:rsidRPr="009631A7">
        <w:rPr>
          <w:lang w:val="en-US"/>
        </w:rPr>
        <w:t>DNA samples from animals that come from Greece</w:t>
      </w:r>
    </w:p>
    <w:p w:rsidR="006915FB" w:rsidRPr="009631A7" w:rsidRDefault="006915FB" w:rsidP="006915FB">
      <w:pPr>
        <w:widowControl w:val="0"/>
        <w:rPr>
          <w:lang w:val="en-US"/>
        </w:rPr>
      </w:pPr>
    </w:p>
    <w:p w:rsidR="006915FB" w:rsidRPr="009631A7" w:rsidRDefault="006915FB" w:rsidP="006915FB">
      <w:pPr>
        <w:widowControl w:val="0"/>
        <w:rPr>
          <w:lang w:val="en-US"/>
        </w:rPr>
      </w:pPr>
      <w:r w:rsidRPr="009631A7">
        <w:rPr>
          <w:lang w:val="en-US"/>
        </w:rPr>
        <w:lastRenderedPageBreak/>
        <w:t xml:space="preserve">The SPARQL </w:t>
      </w:r>
      <w:r w:rsidR="007A42D8" w:rsidRPr="009631A7">
        <w:rPr>
          <w:lang w:val="en-US"/>
        </w:rPr>
        <w:t xml:space="preserve">template </w:t>
      </w:r>
      <w:r w:rsidRPr="009631A7">
        <w:rPr>
          <w:lang w:val="en-US"/>
        </w:rPr>
        <w:t>expression</w:t>
      </w:r>
      <w:r w:rsidR="007A42D8" w:rsidRPr="009631A7">
        <w:rPr>
          <w:lang w:val="en-US"/>
        </w:rPr>
        <w:t xml:space="preserve"> of</w:t>
      </w:r>
      <w:r w:rsidRPr="009631A7">
        <w:rPr>
          <w:lang w:val="en-US"/>
        </w:rPr>
        <w:t xml:space="preserve"> </w:t>
      </w:r>
      <w:r w:rsidR="007A42D8" w:rsidRPr="009631A7">
        <w:rPr>
          <w:lang w:val="en-US"/>
        </w:rPr>
        <w:t>an indicative</w:t>
      </w:r>
      <w:r w:rsidRPr="009631A7">
        <w:rPr>
          <w:lang w:val="en-US"/>
        </w:rPr>
        <w:t xml:space="preserve"> fundamental query </w:t>
      </w:r>
      <w:r w:rsidR="007A42D8" w:rsidRPr="009631A7">
        <w:rPr>
          <w:lang w:val="en-US"/>
        </w:rPr>
        <w:t xml:space="preserve">(thing has met place) </w:t>
      </w:r>
      <w:r w:rsidRPr="009631A7">
        <w:rPr>
          <w:lang w:val="en-US"/>
        </w:rPr>
        <w:t>is shown below (a part of it):</w:t>
      </w:r>
    </w:p>
    <w:p w:rsidR="006915FB" w:rsidRPr="009631A7" w:rsidRDefault="007A42D8" w:rsidP="007A42D8">
      <w:pPr>
        <w:rPr>
          <w:i/>
          <w:color w:val="365F91" w:themeColor="accent1" w:themeShade="BF"/>
          <w:sz w:val="16"/>
          <w:lang w:val="en-US"/>
        </w:rPr>
      </w:pPr>
      <w:r w:rsidRPr="009631A7">
        <w:rPr>
          <w:i/>
          <w:color w:val="365F91" w:themeColor="accent1" w:themeShade="BF"/>
          <w:sz w:val="20"/>
          <w:lang w:val="en-US"/>
        </w:rPr>
        <w:t>SELECT distinct ?thing ?dataset</w:t>
      </w:r>
      <w:r w:rsidRPr="009631A7">
        <w:rPr>
          <w:i/>
          <w:color w:val="365F91" w:themeColor="accent1" w:themeShade="BF"/>
          <w:sz w:val="20"/>
          <w:lang w:val="en-US"/>
        </w:rPr>
        <w:br/>
        <w:t>WHERE</w:t>
      </w:r>
      <w:r w:rsidRPr="009631A7">
        <w:rPr>
          <w:i/>
          <w:color w:val="365F91" w:themeColor="accent1" w:themeShade="BF"/>
          <w:sz w:val="20"/>
          <w:lang w:val="en-US"/>
        </w:rPr>
        <w:br/>
        <w:t>{</w:t>
      </w:r>
      <w:r w:rsidRPr="009631A7">
        <w:rPr>
          <w:i/>
          <w:color w:val="365F91" w:themeColor="accent1" w:themeShade="BF"/>
          <w:sz w:val="20"/>
          <w:lang w:val="en-US"/>
        </w:rPr>
        <w:br/>
        <w:t>{</w:t>
      </w:r>
      <w:r w:rsidRPr="009631A7">
        <w:rPr>
          <w:i/>
          <w:color w:val="365F91" w:themeColor="accent1" w:themeShade="BF"/>
          <w:sz w:val="20"/>
          <w:lang w:val="en-US"/>
        </w:rPr>
        <w:br/>
        <w:t>?OccurrenceEventURI &lt;http://www.w3.org/1999/02/22-rdf-syntax-ns#type&gt; &lt;http://www.ics.forth.gr/isl/CRMsci/S19_Encounter_Event&gt; .</w:t>
      </w:r>
      <w:r w:rsidRPr="009631A7">
        <w:rPr>
          <w:i/>
          <w:color w:val="365F91" w:themeColor="accent1" w:themeShade="BF"/>
          <w:sz w:val="20"/>
          <w:lang w:val="en-US"/>
        </w:rPr>
        <w:br/>
        <w:t>?OccurrenceEventURI &lt;http://www.ics.forth.gr/isl/CRMsci/O21_has_found_at&gt; ?locality .</w:t>
      </w:r>
      <w:r w:rsidRPr="009631A7">
        <w:rPr>
          <w:i/>
          <w:color w:val="365F91" w:themeColor="accent1" w:themeShade="BF"/>
          <w:sz w:val="20"/>
          <w:lang w:val="en-US"/>
        </w:rPr>
        <w:br/>
        <w:t>?OccurrenceEventURI &lt;http://www.ics.forth.gr/isl/CRMsci/O32_has_found_object&gt; ?thing .</w:t>
      </w:r>
      <w:r w:rsidRPr="009631A7">
        <w:rPr>
          <w:i/>
          <w:color w:val="365F91" w:themeColor="accent1" w:themeShade="BF"/>
          <w:sz w:val="20"/>
          <w:lang w:val="en-US"/>
        </w:rPr>
        <w:br/>
        <w:t>?dataset &lt;http://www.cidoc-crm.org/cidoc-crm/P67_refers_to&gt; ?OccurrenceEventURI .</w:t>
      </w:r>
      <w:r w:rsidRPr="009631A7">
        <w:rPr>
          <w:i/>
          <w:color w:val="365F91" w:themeColor="accent1" w:themeShade="BF"/>
          <w:sz w:val="20"/>
          <w:lang w:val="en-US"/>
        </w:rPr>
        <w:br/>
        <w:t>?dataset &lt;http://www.w3.org/1999/02/22-rdf-syntax-ns#type&gt; &lt;http://www.ics.forth.gr/isl/ontology/MarineTLO/BC21_Dataset&gt; .</w:t>
      </w:r>
      <w:r w:rsidRPr="009631A7">
        <w:rPr>
          <w:i/>
          <w:color w:val="365F91" w:themeColor="accent1" w:themeShade="BF"/>
          <w:sz w:val="20"/>
          <w:lang w:val="en-US"/>
        </w:rPr>
        <w:br/>
        <w:t>FILTER regex(?locality,&lt;[!TEMPLATE_1!]&gt;</w:t>
      </w:r>
      <w:r w:rsidRPr="009631A7">
        <w:rPr>
          <w:i/>
          <w:color w:val="365F91" w:themeColor="accent1" w:themeShade="BF"/>
          <w:sz w:val="20"/>
          <w:lang w:val="en-US"/>
        </w:rPr>
        <w:br/>
        <w:t>)</w:t>
      </w:r>
      <w:r w:rsidRPr="009631A7">
        <w:rPr>
          <w:i/>
          <w:color w:val="365F91" w:themeColor="accent1" w:themeShade="BF"/>
          <w:sz w:val="20"/>
          <w:lang w:val="en-US"/>
        </w:rPr>
        <w:br/>
        <w:t>UNION</w:t>
      </w:r>
      <w:r w:rsidRPr="009631A7">
        <w:rPr>
          <w:i/>
          <w:color w:val="365F91" w:themeColor="accent1" w:themeShade="BF"/>
          <w:sz w:val="20"/>
          <w:lang w:val="en-US"/>
        </w:rPr>
        <w:br/>
        <w:t xml:space="preserve">{ </w:t>
      </w:r>
      <w:r w:rsidRPr="009631A7">
        <w:rPr>
          <w:i/>
          <w:color w:val="365F91" w:themeColor="accent1" w:themeShade="BF"/>
          <w:sz w:val="20"/>
          <w:lang w:val="en-US"/>
        </w:rPr>
        <w:br/>
        <w:t xml:space="preserve"> ?IdentificationEventIDURI &lt;http://www.w3.org/1999/02/22-rdf-syntax-ns#type&gt; &lt;http://www.cidoc-crm.org/cidoc-crm/E17_Type_Assignment&gt; .</w:t>
      </w:r>
      <w:r w:rsidRPr="009631A7">
        <w:rPr>
          <w:i/>
          <w:color w:val="365F91" w:themeColor="accent1" w:themeShade="BF"/>
          <w:sz w:val="20"/>
          <w:lang w:val="en-US"/>
        </w:rPr>
        <w:br/>
        <w:t>?IdentificationEventIDURI &lt;http://www.cidoc-crm.org/cidoc-crm/P7_took_place_at&gt; ?locality .</w:t>
      </w:r>
      <w:r w:rsidRPr="009631A7">
        <w:rPr>
          <w:i/>
          <w:color w:val="365F91" w:themeColor="accent1" w:themeShade="BF"/>
          <w:sz w:val="20"/>
          <w:lang w:val="en-US"/>
        </w:rPr>
        <w:br/>
        <w:t xml:space="preserve">?IdentificationEventIDURI &lt;http://www.cidoc-crm.org/cidoc-crm/P41_classified&gt; ?thing .  </w:t>
      </w:r>
      <w:r w:rsidRPr="009631A7">
        <w:rPr>
          <w:i/>
          <w:color w:val="365F91" w:themeColor="accent1" w:themeShade="BF"/>
          <w:sz w:val="20"/>
          <w:lang w:val="en-US"/>
        </w:rPr>
        <w:br/>
        <w:t>?dataset &lt;http://www.cidoc-crm.org/cidoc-crm/P67_refers_to&gt; ?IdentificationEventIDURI .</w:t>
      </w:r>
      <w:r w:rsidRPr="009631A7">
        <w:rPr>
          <w:i/>
          <w:color w:val="365F91" w:themeColor="accent1" w:themeShade="BF"/>
          <w:sz w:val="20"/>
          <w:lang w:val="en-US"/>
        </w:rPr>
        <w:br/>
        <w:t>?dataset &lt;http://www.w3.org/1999/02/22-rdf-syntax-ns#type&gt; &lt;http://www.ics.forth.gr/isl/ontology/MarineTLO/BC21_Dataset&gt; .</w:t>
      </w:r>
      <w:r w:rsidRPr="009631A7">
        <w:rPr>
          <w:i/>
          <w:color w:val="365F91" w:themeColor="accent1" w:themeShade="BF"/>
          <w:sz w:val="20"/>
          <w:lang w:val="en-US"/>
        </w:rPr>
        <w:br/>
        <w:t>FILTER regex(?locality,&lt;[!TEMPLATE_1!]&gt;)</w:t>
      </w:r>
      <w:r w:rsidRPr="009631A7">
        <w:rPr>
          <w:i/>
          <w:color w:val="365F91" w:themeColor="accent1" w:themeShade="BF"/>
          <w:sz w:val="20"/>
          <w:lang w:val="en-US"/>
        </w:rPr>
        <w:br/>
        <w:t>}</w:t>
      </w:r>
      <w:r w:rsidRPr="009631A7">
        <w:rPr>
          <w:i/>
          <w:color w:val="365F91" w:themeColor="accent1" w:themeShade="BF"/>
          <w:sz w:val="20"/>
          <w:lang w:val="en-US"/>
        </w:rPr>
        <w:br/>
        <w:t>}</w:t>
      </w:r>
      <w:r w:rsidR="006915FB" w:rsidRPr="009631A7">
        <w:rPr>
          <w:color w:val="365F91" w:themeColor="accent1" w:themeShade="BF"/>
          <w:lang w:val="en-US"/>
        </w:rPr>
        <w:br w:type="page"/>
      </w:r>
    </w:p>
    <w:p w:rsidR="006915FB" w:rsidRPr="009631A7" w:rsidRDefault="006915FB" w:rsidP="006915FB">
      <w:pPr>
        <w:pStyle w:val="Heading1"/>
        <w:rPr>
          <w:rFonts w:asciiTheme="minorHAnsi" w:hAnsiTheme="minorHAnsi"/>
        </w:rPr>
      </w:pPr>
      <w:bookmarkStart w:id="114" w:name="_Architecture"/>
      <w:bookmarkStart w:id="115" w:name="_Toc437963776"/>
      <w:bookmarkEnd w:id="114"/>
      <w:r w:rsidRPr="009631A7">
        <w:rPr>
          <w:rFonts w:asciiTheme="minorHAnsi" w:hAnsiTheme="minorHAnsi"/>
        </w:rPr>
        <w:lastRenderedPageBreak/>
        <w:t>Architecture</w:t>
      </w:r>
      <w:bookmarkEnd w:id="115"/>
    </w:p>
    <w:p w:rsidR="004826E9" w:rsidRPr="009631A7" w:rsidRDefault="00DA3F9F" w:rsidP="00DA3F9F">
      <w:pPr>
        <w:widowControl w:val="0"/>
        <w:ind w:firstLine="720"/>
        <w:jc w:val="both"/>
        <w:rPr>
          <w:lang w:val="en-US"/>
        </w:rPr>
      </w:pPr>
      <w:r w:rsidRPr="009631A7">
        <w:rPr>
          <w:lang w:val="en-US"/>
        </w:rPr>
        <w:t xml:space="preserve">The main scientific goal of the data services of the infrastructure </w:t>
      </w:r>
      <w:r w:rsidR="004826E9" w:rsidRPr="009631A7">
        <w:rPr>
          <w:lang w:val="en-US"/>
        </w:rPr>
        <w:t xml:space="preserve">is the </w:t>
      </w:r>
      <w:r w:rsidR="004826E9" w:rsidRPr="009631A7">
        <w:rPr>
          <w:bCs/>
          <w:lang w:val="en-US"/>
        </w:rPr>
        <w:t xml:space="preserve">discovery of registered resources </w:t>
      </w:r>
      <w:r w:rsidR="004826E9" w:rsidRPr="009631A7">
        <w:rPr>
          <w:lang w:val="en-US"/>
        </w:rPr>
        <w:t xml:space="preserve">within an information community and </w:t>
      </w:r>
      <w:r w:rsidRPr="009631A7">
        <w:rPr>
          <w:lang w:val="en-US"/>
        </w:rPr>
        <w:t xml:space="preserve">the </w:t>
      </w:r>
      <w:r w:rsidR="004826E9" w:rsidRPr="009631A7">
        <w:rPr>
          <w:lang w:val="en-US"/>
        </w:rPr>
        <w:t>return information that allows a user to</w:t>
      </w:r>
      <w:r w:rsidR="004826E9" w:rsidRPr="009631A7">
        <w:rPr>
          <w:bCs/>
          <w:lang w:val="en-US"/>
        </w:rPr>
        <w:t xml:space="preserve"> locate and access the resource and its curator/creator</w:t>
      </w:r>
      <w:r w:rsidRPr="009631A7">
        <w:rPr>
          <w:lang w:val="en-US"/>
        </w:rPr>
        <w:t>. This is a tricky task since a lot of issues may be faced such the fact that the resources may not be  available online (technical failure/access rights/data policies), may be widely distributed/stored  or the information of how to access the dataset/collection or where it is stored may be incomplete. In order to achieve the main scientific goal, to fulfill the functional requirements and to overcome such issues</w:t>
      </w:r>
      <w:r w:rsidR="006915FB" w:rsidRPr="009631A7">
        <w:rPr>
          <w:lang w:val="en-US"/>
        </w:rPr>
        <w:t xml:space="preserve"> a </w:t>
      </w:r>
      <w:r w:rsidR="004826E9" w:rsidRPr="009631A7">
        <w:rPr>
          <w:lang w:val="en-US"/>
        </w:rPr>
        <w:t xml:space="preserve">new prototypical 3 Main Components Architecture was designed and implemented. </w:t>
      </w:r>
    </w:p>
    <w:p w:rsidR="004826E9" w:rsidRPr="009631A7" w:rsidRDefault="004826E9" w:rsidP="004826E9">
      <w:pPr>
        <w:widowControl w:val="0"/>
        <w:ind w:firstLine="720"/>
        <w:jc w:val="both"/>
        <w:rPr>
          <w:lang w:val="en-US"/>
        </w:rPr>
      </w:pPr>
      <w:r w:rsidRPr="009631A7">
        <w:rPr>
          <w:lang w:val="en-US"/>
        </w:rPr>
        <w:t>The 3 Main Components are the Directory Service, the Metadata Repository and the Content Storage that are described in details in the next sections. These 3 components can operate independently of each other, and provide different levels of querying capabilities. They are decoupled and are contented exclusively by the URI of the results achieving and the same time conceptual and semantic linking and functionality independence. Also, by adopting this architecture we achieve separation of domain specific from domain-independent information, ability to answer queries even if one of the components fail and ability to re-create in case of failure.</w:t>
      </w:r>
    </w:p>
    <w:p w:rsidR="004826E9" w:rsidRPr="009631A7" w:rsidRDefault="004826E9" w:rsidP="004826E9">
      <w:pPr>
        <w:keepNext/>
        <w:widowControl w:val="0"/>
        <w:jc w:val="both"/>
      </w:pPr>
      <w:r w:rsidRPr="009631A7">
        <w:rPr>
          <w:noProof/>
          <w:lang w:val="el-GR" w:eastAsia="el-GR" w:bidi="ar-SA"/>
        </w:rPr>
        <w:drawing>
          <wp:inline distT="0" distB="0" distL="0" distR="0" wp14:anchorId="1448F13B" wp14:editId="4D5B100B">
            <wp:extent cx="5267325" cy="3248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rsidR="004826E9" w:rsidRPr="009631A7" w:rsidRDefault="004826E9" w:rsidP="004826E9">
      <w:pPr>
        <w:pStyle w:val="Caption"/>
        <w:jc w:val="center"/>
        <w:rPr>
          <w:lang w:val="en-US"/>
        </w:rPr>
      </w:pPr>
      <w:bookmarkStart w:id="116" w:name="_Toc437963828"/>
      <w:r w:rsidRPr="009631A7">
        <w:t xml:space="preserve">Figure </w:t>
      </w:r>
      <w:r w:rsidRPr="009631A7">
        <w:fldChar w:fldCharType="begin"/>
      </w:r>
      <w:r w:rsidRPr="009631A7">
        <w:instrText xml:space="preserve"> SEQ Figure \* ARABIC </w:instrText>
      </w:r>
      <w:r w:rsidRPr="009631A7">
        <w:fldChar w:fldCharType="separate"/>
      </w:r>
      <w:r w:rsidR="001D385B" w:rsidRPr="009631A7">
        <w:rPr>
          <w:noProof/>
        </w:rPr>
        <w:t>20</w:t>
      </w:r>
      <w:r w:rsidRPr="009631A7">
        <w:fldChar w:fldCharType="end"/>
      </w:r>
      <w:r w:rsidRPr="009631A7">
        <w:t>: Connection Between the 3 Components Contents</w:t>
      </w:r>
      <w:bookmarkEnd w:id="116"/>
    </w:p>
    <w:p w:rsidR="006915FB" w:rsidRPr="009631A7" w:rsidRDefault="004826E9" w:rsidP="004826E9">
      <w:pPr>
        <w:widowControl w:val="0"/>
        <w:ind w:firstLine="720"/>
        <w:jc w:val="both"/>
        <w:rPr>
          <w:lang w:val="en-US"/>
        </w:rPr>
      </w:pPr>
      <w:r w:rsidRPr="009631A7">
        <w:rPr>
          <w:lang w:val="en-US"/>
        </w:rPr>
        <w:t>In practice, t</w:t>
      </w:r>
      <w:r w:rsidR="006915FB" w:rsidRPr="009631A7">
        <w:rPr>
          <w:lang w:val="en-US"/>
        </w:rPr>
        <w:t xml:space="preserve">he data providers provide their metadata (and data) by using the ingest tool, the metadata are mapped to the centralized schema of the infrastructure and are stored in the metadata repository. Information about the way to access the datasets and communicate with the creators/curators is stored into the directory and both data and metadata are stored into the content storage. When all the metadata are stored in the infrastructure the users can execute queries to gain information on how to access the </w:t>
      </w:r>
      <w:r w:rsidR="006915FB" w:rsidRPr="009631A7">
        <w:rPr>
          <w:lang w:val="en-US"/>
        </w:rPr>
        <w:lastRenderedPageBreak/>
        <w:t>datasets. These queries are handled by the query manager while access manager is responsible for providing access to the metadata repository and the directory. The Architecture is displayed in the figure below and a description of each component follows.</w:t>
      </w:r>
    </w:p>
    <w:p w:rsidR="006915FB" w:rsidRPr="009631A7" w:rsidRDefault="006915FB" w:rsidP="006915FB">
      <w:pPr>
        <w:widowControl w:val="0"/>
        <w:rPr>
          <w:lang w:val="en-US"/>
        </w:rPr>
      </w:pPr>
      <w:r w:rsidRPr="009631A7">
        <w:rPr>
          <w:lang w:val="en-US"/>
        </w:rPr>
        <w:t xml:space="preserve"> </w:t>
      </w:r>
    </w:p>
    <w:p w:rsidR="004826E9" w:rsidRPr="009631A7" w:rsidRDefault="004826E9" w:rsidP="006915FB">
      <w:pPr>
        <w:widowControl w:val="0"/>
        <w:rPr>
          <w:lang w:val="en-US"/>
        </w:rPr>
      </w:pPr>
    </w:p>
    <w:p w:rsidR="006915FB" w:rsidRPr="009631A7" w:rsidRDefault="006915FB" w:rsidP="006915FB">
      <w:pPr>
        <w:keepNext/>
        <w:widowControl w:val="0"/>
        <w:jc w:val="center"/>
      </w:pPr>
      <w:r w:rsidRPr="009631A7">
        <w:rPr>
          <w:noProof/>
          <w:lang w:val="el-GR" w:eastAsia="el-GR" w:bidi="ar-SA"/>
        </w:rPr>
        <w:drawing>
          <wp:inline distT="114300" distB="114300" distL="114300" distR="114300" wp14:anchorId="398344E5" wp14:editId="7BF6E94B">
            <wp:extent cx="5353050" cy="35687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353050" cy="3568700"/>
                    </a:xfrm>
                    <a:prstGeom prst="rect">
                      <a:avLst/>
                    </a:prstGeom>
                    <a:ln/>
                  </pic:spPr>
                </pic:pic>
              </a:graphicData>
            </a:graphic>
          </wp:inline>
        </w:drawing>
      </w:r>
    </w:p>
    <w:p w:rsidR="006915FB" w:rsidRPr="009631A7" w:rsidRDefault="006915FB" w:rsidP="006915FB">
      <w:pPr>
        <w:pStyle w:val="Caption"/>
        <w:jc w:val="center"/>
        <w:rPr>
          <w:sz w:val="22"/>
        </w:rPr>
      </w:pPr>
      <w:bookmarkStart w:id="117" w:name="_Toc437963829"/>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21</w:t>
      </w:r>
      <w:r w:rsidRPr="009631A7">
        <w:rPr>
          <w:sz w:val="22"/>
        </w:rPr>
        <w:fldChar w:fldCharType="end"/>
      </w:r>
      <w:r w:rsidRPr="009631A7">
        <w:rPr>
          <w:sz w:val="22"/>
        </w:rPr>
        <w:t>: Lifewatch Greece Infrastructure Architecture</w:t>
      </w:r>
      <w:bookmarkEnd w:id="117"/>
    </w:p>
    <w:p w:rsidR="006915FB" w:rsidRPr="009631A7" w:rsidRDefault="006915FB" w:rsidP="006915FB">
      <w:pPr>
        <w:pStyle w:val="Heading3"/>
        <w:widowControl w:val="0"/>
        <w:spacing w:line="276" w:lineRule="auto"/>
        <w:rPr>
          <w:rFonts w:asciiTheme="minorHAnsi" w:hAnsiTheme="minorHAnsi"/>
          <w:lang w:val="en-US"/>
        </w:rPr>
      </w:pPr>
      <w:bookmarkStart w:id="118" w:name="h.ai1ayd96r37v" w:colFirst="0" w:colLast="0"/>
      <w:bookmarkEnd w:id="118"/>
    </w:p>
    <w:p w:rsidR="006915FB" w:rsidRPr="009631A7" w:rsidRDefault="006915FB" w:rsidP="006915FB">
      <w:pPr>
        <w:pStyle w:val="Heading2"/>
        <w:rPr>
          <w:rFonts w:asciiTheme="minorHAnsi" w:hAnsiTheme="minorHAnsi"/>
          <w:lang w:val="en-US"/>
        </w:rPr>
      </w:pPr>
      <w:bookmarkStart w:id="119" w:name="h.9vjr0crygbf3" w:colFirst="0" w:colLast="0"/>
      <w:bookmarkStart w:id="120" w:name="_Directory_Service"/>
      <w:bookmarkStart w:id="121" w:name="_Toc437963777"/>
      <w:bookmarkEnd w:id="119"/>
      <w:bookmarkEnd w:id="120"/>
      <w:r w:rsidRPr="009631A7">
        <w:rPr>
          <w:rFonts w:asciiTheme="minorHAnsi" w:eastAsia="Times New Roman" w:hAnsiTheme="minorHAnsi"/>
          <w:lang w:val="en-US"/>
        </w:rPr>
        <w:t>Directory Service</w:t>
      </w:r>
      <w:bookmarkEnd w:id="121"/>
    </w:p>
    <w:p w:rsidR="006915FB" w:rsidRPr="009631A7" w:rsidRDefault="006915FB" w:rsidP="006915FB">
      <w:pPr>
        <w:widowControl w:val="0"/>
        <w:jc w:val="both"/>
        <w:rPr>
          <w:lang w:val="en-US"/>
        </w:rPr>
      </w:pPr>
    </w:p>
    <w:p w:rsidR="006915FB" w:rsidRPr="009631A7" w:rsidRDefault="00624DC6" w:rsidP="00624DC6">
      <w:pPr>
        <w:widowControl w:val="0"/>
        <w:ind w:firstLine="720"/>
        <w:jc w:val="both"/>
        <w:rPr>
          <w:lang w:val="en-US"/>
        </w:rPr>
      </w:pPr>
      <w:r w:rsidRPr="009631A7">
        <w:rPr>
          <w:lang w:val="en-US"/>
        </w:rPr>
        <w:t>The role of t</w:t>
      </w:r>
      <w:r w:rsidR="006915FB" w:rsidRPr="009631A7">
        <w:rPr>
          <w:lang w:val="en-US"/>
        </w:rPr>
        <w:t xml:space="preserve">he Directory Service </w:t>
      </w:r>
      <w:r w:rsidRPr="009631A7">
        <w:rPr>
          <w:lang w:val="en-US"/>
        </w:rPr>
        <w:t>is to support</w:t>
      </w:r>
      <w:r w:rsidR="006915FB" w:rsidRPr="009631A7">
        <w:rPr>
          <w:lang w:val="en-US"/>
        </w:rPr>
        <w:t xml:space="preserve"> the discovery of registered resources within an i</w:t>
      </w:r>
      <w:r w:rsidR="00DA3F9F" w:rsidRPr="009631A7">
        <w:rPr>
          <w:lang w:val="en-US"/>
        </w:rPr>
        <w:t>nformation community and return</w:t>
      </w:r>
      <w:r w:rsidR="006915FB" w:rsidRPr="009631A7">
        <w:rPr>
          <w:lang w:val="en-US"/>
        </w:rPr>
        <w:t xml:space="preserve"> information that allows a user to locate and access the resource and its curator/creator. Specifically it provides means to c</w:t>
      </w:r>
      <w:r w:rsidR="006915FB" w:rsidRPr="009631A7">
        <w:t>reate, edit, update, search</w:t>
      </w:r>
      <w:r w:rsidR="006915FB" w:rsidRPr="009631A7">
        <w:rPr>
          <w:lang w:val="en-US"/>
        </w:rPr>
        <w:t xml:space="preserve"> information about providers, collections (datasets) and the means to communicate and access</w:t>
      </w:r>
      <w:r w:rsidRPr="009631A7">
        <w:rPr>
          <w:lang w:val="en-US"/>
        </w:rPr>
        <w:t xml:space="preserve"> with them.</w:t>
      </w:r>
      <w:r w:rsidR="00E70BF2" w:rsidRPr="009631A7">
        <w:rPr>
          <w:lang w:val="en-US"/>
        </w:rPr>
        <w:t xml:space="preserve"> The directory service is independent of the domain.</w:t>
      </w:r>
    </w:p>
    <w:p w:rsidR="00DA3F9F" w:rsidRPr="009631A7" w:rsidRDefault="00DA3F9F" w:rsidP="00DA3F9F">
      <w:pPr>
        <w:widowControl w:val="0"/>
        <w:ind w:firstLine="720"/>
        <w:jc w:val="both"/>
        <w:rPr>
          <w:lang w:val="en-US"/>
        </w:rPr>
      </w:pPr>
      <w:r w:rsidRPr="009631A7">
        <w:rPr>
          <w:lang w:val="en-US"/>
        </w:rPr>
        <w:t>We focused on retrieving information about the actors. We don’t focus only to how to access the datasets or where they are stored but also to whom to communicate with. The information of how to access the dataset/collection or where it is stored is incomplete without the data that has to do with the curator/creator of it.</w:t>
      </w:r>
    </w:p>
    <w:p w:rsidR="00DA3F9F" w:rsidRPr="009631A7" w:rsidRDefault="00DA3F9F" w:rsidP="00624DC6">
      <w:pPr>
        <w:widowControl w:val="0"/>
        <w:ind w:firstLine="720"/>
        <w:jc w:val="both"/>
        <w:rPr>
          <w:lang w:val="en-US"/>
        </w:rPr>
      </w:pPr>
    </w:p>
    <w:p w:rsidR="006915FB" w:rsidRPr="009631A7" w:rsidRDefault="006915FB" w:rsidP="006915FB">
      <w:pPr>
        <w:widowControl w:val="0"/>
        <w:jc w:val="both"/>
        <w:rPr>
          <w:lang w:val="en-US"/>
        </w:rPr>
      </w:pPr>
      <w:r w:rsidRPr="009631A7">
        <w:rPr>
          <w:lang w:val="en-US"/>
        </w:rPr>
        <w:t>Some Indicative queries that can be answered by the Directory Service are the following:</w:t>
      </w:r>
    </w:p>
    <w:p w:rsidR="006915FB" w:rsidRPr="009631A7" w:rsidRDefault="006915FB" w:rsidP="006915FB">
      <w:pPr>
        <w:widowControl w:val="0"/>
        <w:numPr>
          <w:ilvl w:val="0"/>
          <w:numId w:val="1"/>
        </w:numPr>
        <w:spacing w:after="0"/>
        <w:ind w:hanging="359"/>
        <w:contextualSpacing/>
        <w:jc w:val="both"/>
        <w:rPr>
          <w:lang w:val="en-US"/>
        </w:rPr>
      </w:pPr>
      <w:r w:rsidRPr="009631A7">
        <w:rPr>
          <w:lang w:val="en-US"/>
        </w:rPr>
        <w:lastRenderedPageBreak/>
        <w:t>Which institution hosts the dataset with title “Thunnus Occurences” and how can I have access to it?</w:t>
      </w:r>
    </w:p>
    <w:p w:rsidR="006915FB" w:rsidRPr="009631A7" w:rsidRDefault="006915FB" w:rsidP="006915FB">
      <w:pPr>
        <w:widowControl w:val="0"/>
        <w:numPr>
          <w:ilvl w:val="0"/>
          <w:numId w:val="1"/>
        </w:numPr>
        <w:spacing w:after="0"/>
        <w:ind w:hanging="359"/>
        <w:contextualSpacing/>
        <w:jc w:val="both"/>
        <w:rPr>
          <w:lang w:val="en-US"/>
        </w:rPr>
      </w:pPr>
      <w:r w:rsidRPr="009631A7">
        <w:rPr>
          <w:lang w:val="en-US"/>
        </w:rPr>
        <w:t xml:space="preserve">Return all the datasets that </w:t>
      </w:r>
      <w:r w:rsidR="00624DC6" w:rsidRPr="009631A7">
        <w:rPr>
          <w:lang w:val="en-US"/>
        </w:rPr>
        <w:t>have been created</w:t>
      </w:r>
      <w:r w:rsidRPr="009631A7">
        <w:rPr>
          <w:lang w:val="en-US"/>
        </w:rPr>
        <w:t xml:space="preserve"> from HCMR.</w:t>
      </w:r>
    </w:p>
    <w:p w:rsidR="006915FB" w:rsidRPr="009631A7" w:rsidRDefault="006915FB" w:rsidP="006915FB">
      <w:pPr>
        <w:widowControl w:val="0"/>
        <w:jc w:val="both"/>
        <w:rPr>
          <w:lang w:val="en-US"/>
        </w:rPr>
      </w:pPr>
    </w:p>
    <w:p w:rsidR="006915FB" w:rsidRPr="009631A7" w:rsidRDefault="004826E9" w:rsidP="006915FB">
      <w:pPr>
        <w:widowControl w:val="0"/>
        <w:ind w:firstLine="361"/>
        <w:jc w:val="both"/>
        <w:rPr>
          <w:lang w:val="en-US"/>
        </w:rPr>
      </w:pPr>
      <w:r w:rsidRPr="009631A7">
        <w:rPr>
          <w:lang w:val="en-US"/>
        </w:rPr>
        <w:t>The schema of the directory service has been defined by using the semantic models’ concepts. The data is stored as triples in a Virtuoso triple store and the Data Services API is used for the importing/updating/searching actions. The shema of the directory follows:</w:t>
      </w:r>
    </w:p>
    <w:p w:rsidR="006915FB" w:rsidRPr="009631A7" w:rsidRDefault="004826E9" w:rsidP="006915FB">
      <w:pPr>
        <w:keepNext/>
        <w:widowControl w:val="0"/>
        <w:jc w:val="center"/>
      </w:pPr>
      <w:r w:rsidRPr="009631A7">
        <w:rPr>
          <w:noProof/>
          <w:lang w:val="el-GR" w:eastAsia="el-GR" w:bidi="ar-SA"/>
        </w:rPr>
        <w:drawing>
          <wp:inline distT="0" distB="0" distL="0" distR="0" wp14:anchorId="4A60D5DC" wp14:editId="7FF93D3F">
            <wp:extent cx="6001163" cy="35052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3760" cy="3506717"/>
                    </a:xfrm>
                    <a:prstGeom prst="rect">
                      <a:avLst/>
                    </a:prstGeom>
                    <a:noFill/>
                    <a:ln>
                      <a:solidFill>
                        <a:schemeClr val="tx1"/>
                      </a:solidFill>
                    </a:ln>
                  </pic:spPr>
                </pic:pic>
              </a:graphicData>
            </a:graphic>
          </wp:inline>
        </w:drawing>
      </w:r>
    </w:p>
    <w:p w:rsidR="006915FB" w:rsidRPr="009631A7" w:rsidRDefault="006915FB" w:rsidP="006915FB">
      <w:pPr>
        <w:pStyle w:val="Caption"/>
        <w:jc w:val="center"/>
        <w:rPr>
          <w:sz w:val="22"/>
        </w:rPr>
      </w:pPr>
      <w:bookmarkStart w:id="122" w:name="_Toc437963830"/>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22</w:t>
      </w:r>
      <w:r w:rsidRPr="009631A7">
        <w:rPr>
          <w:sz w:val="22"/>
        </w:rPr>
        <w:fldChar w:fldCharType="end"/>
      </w:r>
      <w:r w:rsidRPr="009631A7">
        <w:rPr>
          <w:sz w:val="22"/>
        </w:rPr>
        <w:t>: Directory Service Schema</w:t>
      </w:r>
      <w:bookmarkEnd w:id="122"/>
    </w:p>
    <w:p w:rsidR="006915FB" w:rsidRPr="009631A7" w:rsidRDefault="006915FB" w:rsidP="006915FB">
      <w:pPr>
        <w:widowControl w:val="0"/>
        <w:jc w:val="both"/>
        <w:rPr>
          <w:lang w:val="en-US"/>
        </w:rPr>
      </w:pPr>
    </w:p>
    <w:p w:rsidR="006915FB" w:rsidRPr="009631A7" w:rsidRDefault="006915FB" w:rsidP="006915FB">
      <w:pPr>
        <w:widowControl w:val="0"/>
        <w:jc w:val="both"/>
        <w:rPr>
          <w:lang w:val="en-US"/>
        </w:rPr>
      </w:pPr>
      <w:r w:rsidRPr="009631A7">
        <w:rPr>
          <w:lang w:val="en-US"/>
        </w:rPr>
        <w:t>A description of each metadata field follows:</w:t>
      </w:r>
    </w:p>
    <w:p w:rsidR="00FB36EA" w:rsidRPr="009631A7" w:rsidRDefault="0057530B" w:rsidP="00D24732">
      <w:pPr>
        <w:widowControl w:val="0"/>
        <w:numPr>
          <w:ilvl w:val="0"/>
          <w:numId w:val="40"/>
        </w:numPr>
        <w:jc w:val="both"/>
        <w:rPr>
          <w:lang w:val="en-US"/>
        </w:rPr>
      </w:pPr>
      <w:r w:rsidRPr="009631A7">
        <w:rPr>
          <w:b/>
          <w:bCs/>
          <w:i/>
          <w:iCs/>
          <w:lang w:val="en-US"/>
        </w:rPr>
        <w:t>dataset</w:t>
      </w:r>
      <w:r w:rsidRPr="009631A7">
        <w:rPr>
          <w:b/>
          <w:lang w:val="en-US"/>
        </w:rPr>
        <w:t>:</w:t>
      </w:r>
      <w:r w:rsidRPr="009631A7">
        <w:rPr>
          <w:lang w:val="en-US"/>
        </w:rPr>
        <w:t xml:space="preserve"> the dataset or the digital collection of datasets that is identified by a unique dataset identifier</w:t>
      </w:r>
    </w:p>
    <w:p w:rsidR="00FB36EA" w:rsidRPr="009631A7" w:rsidRDefault="0057530B" w:rsidP="00D24732">
      <w:pPr>
        <w:widowControl w:val="0"/>
        <w:numPr>
          <w:ilvl w:val="0"/>
          <w:numId w:val="40"/>
        </w:numPr>
        <w:jc w:val="both"/>
        <w:rPr>
          <w:lang w:val="el-GR"/>
        </w:rPr>
      </w:pPr>
      <w:r w:rsidRPr="009631A7">
        <w:rPr>
          <w:b/>
          <w:bCs/>
          <w:i/>
          <w:iCs/>
          <w:lang w:val="en-US"/>
        </w:rPr>
        <w:t>forms part of-&gt;Dataset</w:t>
      </w:r>
      <w:r w:rsidRPr="009631A7">
        <w:rPr>
          <w:b/>
          <w:i/>
          <w:iCs/>
          <w:lang w:val="en-US"/>
        </w:rPr>
        <w:t>:</w:t>
      </w:r>
      <w:r w:rsidRPr="009631A7">
        <w:rPr>
          <w:i/>
          <w:iCs/>
          <w:lang w:val="en-US"/>
        </w:rPr>
        <w:t xml:space="preserve"> </w:t>
      </w:r>
      <w:r w:rsidRPr="009631A7">
        <w:rPr>
          <w:lang w:val="en-US"/>
        </w:rPr>
        <w:t>the digital collection that the dataset belongs to</w:t>
      </w:r>
      <w:r w:rsidRPr="009631A7">
        <w:rPr>
          <w:i/>
          <w:iCs/>
          <w:lang w:val="en-US"/>
        </w:rPr>
        <w:t>. eg. Mediterranean Syllidae</w:t>
      </w:r>
    </w:p>
    <w:p w:rsidR="00FB36EA" w:rsidRPr="009631A7" w:rsidRDefault="0057530B" w:rsidP="00D24732">
      <w:pPr>
        <w:widowControl w:val="0"/>
        <w:numPr>
          <w:ilvl w:val="0"/>
          <w:numId w:val="40"/>
        </w:numPr>
        <w:jc w:val="both"/>
        <w:rPr>
          <w:lang w:val="el-GR"/>
        </w:rPr>
      </w:pPr>
      <w:r w:rsidRPr="009631A7">
        <w:rPr>
          <w:b/>
          <w:bCs/>
          <w:i/>
          <w:iCs/>
          <w:lang w:val="en-US"/>
        </w:rPr>
        <w:t>has current owner-&gt;Actor</w:t>
      </w:r>
      <w:r w:rsidRPr="009631A7">
        <w:rPr>
          <w:b/>
          <w:i/>
          <w:iCs/>
          <w:lang w:val="en-US"/>
        </w:rPr>
        <w:t>:</w:t>
      </w:r>
      <w:r w:rsidRPr="009631A7">
        <w:rPr>
          <w:i/>
          <w:iCs/>
          <w:lang w:val="en-US"/>
        </w:rPr>
        <w:t xml:space="preserve"> </w:t>
      </w:r>
      <w:r w:rsidRPr="009631A7">
        <w:rPr>
          <w:lang w:val="en-US"/>
        </w:rPr>
        <w:t xml:space="preserve">the organization or person that owns the dataset.  </w:t>
      </w:r>
      <w:r w:rsidRPr="009631A7">
        <w:rPr>
          <w:i/>
          <w:iCs/>
          <w:lang w:val="en-US"/>
        </w:rPr>
        <w:t>eg. HCMR</w:t>
      </w:r>
    </w:p>
    <w:p w:rsidR="00FB36EA" w:rsidRPr="009631A7" w:rsidRDefault="0057530B" w:rsidP="00D24732">
      <w:pPr>
        <w:widowControl w:val="0"/>
        <w:numPr>
          <w:ilvl w:val="0"/>
          <w:numId w:val="40"/>
        </w:numPr>
        <w:jc w:val="both"/>
        <w:rPr>
          <w:lang w:val="el-GR"/>
        </w:rPr>
      </w:pPr>
      <w:r w:rsidRPr="009631A7">
        <w:rPr>
          <w:b/>
          <w:bCs/>
          <w:i/>
          <w:iCs/>
          <w:lang w:val="en-US"/>
        </w:rPr>
        <w:t>has contributor-&gt;Actor</w:t>
      </w:r>
      <w:r w:rsidRPr="009631A7">
        <w:rPr>
          <w:b/>
          <w:i/>
          <w:iCs/>
          <w:lang w:val="en-US"/>
        </w:rPr>
        <w:t>:</w:t>
      </w:r>
      <w:r w:rsidRPr="009631A7">
        <w:rPr>
          <w:i/>
          <w:iCs/>
          <w:lang w:val="en-US"/>
        </w:rPr>
        <w:t xml:space="preserve"> </w:t>
      </w:r>
      <w:r w:rsidRPr="009631A7">
        <w:rPr>
          <w:lang w:val="en-US"/>
        </w:rPr>
        <w:t>the actors that contributed data to the dataset. eg</w:t>
      </w:r>
      <w:r w:rsidRPr="009631A7">
        <w:rPr>
          <w:i/>
          <w:iCs/>
          <w:lang w:val="en-US"/>
        </w:rPr>
        <w:t>. NHMC</w:t>
      </w:r>
    </w:p>
    <w:p w:rsidR="00FB36EA" w:rsidRPr="009631A7" w:rsidRDefault="0057530B" w:rsidP="00D24732">
      <w:pPr>
        <w:widowControl w:val="0"/>
        <w:numPr>
          <w:ilvl w:val="0"/>
          <w:numId w:val="40"/>
        </w:numPr>
        <w:jc w:val="both"/>
        <w:rPr>
          <w:lang w:val="el-GR"/>
        </w:rPr>
      </w:pPr>
      <w:r w:rsidRPr="009631A7">
        <w:rPr>
          <w:b/>
          <w:bCs/>
          <w:i/>
          <w:iCs/>
          <w:lang w:val="en-US"/>
        </w:rPr>
        <w:t>has current keeper-&gt;Actor</w:t>
      </w:r>
      <w:r w:rsidRPr="009631A7">
        <w:rPr>
          <w:b/>
          <w:i/>
          <w:iCs/>
          <w:lang w:val="en-US"/>
        </w:rPr>
        <w:t>:</w:t>
      </w:r>
      <w:r w:rsidRPr="009631A7">
        <w:rPr>
          <w:i/>
          <w:iCs/>
          <w:lang w:val="en-US"/>
        </w:rPr>
        <w:t xml:space="preserve"> </w:t>
      </w:r>
      <w:r w:rsidRPr="009631A7">
        <w:rPr>
          <w:lang w:val="en-US"/>
        </w:rPr>
        <w:t xml:space="preserve">the organization which hosts the dataset. </w:t>
      </w:r>
      <w:r w:rsidRPr="009631A7">
        <w:rPr>
          <w:i/>
          <w:iCs/>
          <w:lang w:val="en-US"/>
        </w:rPr>
        <w:t>eg. HCMC</w:t>
      </w:r>
    </w:p>
    <w:p w:rsidR="00FB36EA" w:rsidRPr="009631A7" w:rsidRDefault="0057530B" w:rsidP="00D24732">
      <w:pPr>
        <w:widowControl w:val="0"/>
        <w:numPr>
          <w:ilvl w:val="0"/>
          <w:numId w:val="40"/>
        </w:numPr>
        <w:jc w:val="both"/>
        <w:rPr>
          <w:lang w:val="en-US"/>
        </w:rPr>
      </w:pPr>
      <w:r w:rsidRPr="009631A7">
        <w:rPr>
          <w:b/>
          <w:bCs/>
          <w:i/>
          <w:iCs/>
          <w:lang w:val="en-US"/>
        </w:rPr>
        <w:t>is subject to-&gt;Rights</w:t>
      </w:r>
      <w:r w:rsidRPr="009631A7">
        <w:rPr>
          <w:b/>
          <w:i/>
          <w:iCs/>
          <w:lang w:val="en-US"/>
        </w:rPr>
        <w:t>:</w:t>
      </w:r>
      <w:r w:rsidRPr="009631A7">
        <w:rPr>
          <w:lang w:val="en-US"/>
        </w:rPr>
        <w:t xml:space="preserve"> the rights to the dataset.</w:t>
      </w:r>
      <w:r w:rsidRPr="009631A7">
        <w:rPr>
          <w:i/>
          <w:iCs/>
          <w:lang w:val="en-US"/>
        </w:rPr>
        <w:t>eg. http://www.opendatacommons.org/licenses/by/1.0/</w:t>
      </w:r>
    </w:p>
    <w:p w:rsidR="00FB36EA" w:rsidRPr="009631A7" w:rsidRDefault="0057530B" w:rsidP="00D24732">
      <w:pPr>
        <w:widowControl w:val="0"/>
        <w:numPr>
          <w:ilvl w:val="0"/>
          <w:numId w:val="40"/>
        </w:numPr>
        <w:jc w:val="both"/>
        <w:rPr>
          <w:lang w:val="el-GR"/>
        </w:rPr>
      </w:pPr>
      <w:r w:rsidRPr="009631A7">
        <w:rPr>
          <w:b/>
          <w:bCs/>
          <w:i/>
          <w:iCs/>
          <w:lang w:val="en-US"/>
        </w:rPr>
        <w:lastRenderedPageBreak/>
        <w:t>Rights-possessed by-&gt;Actor</w:t>
      </w:r>
      <w:r w:rsidRPr="009631A7">
        <w:rPr>
          <w:b/>
          <w:i/>
          <w:iCs/>
          <w:lang w:val="en-US"/>
        </w:rPr>
        <w:t>:</w:t>
      </w:r>
      <w:r w:rsidRPr="009631A7">
        <w:rPr>
          <w:i/>
          <w:iCs/>
          <w:lang w:val="en-US"/>
        </w:rPr>
        <w:t xml:space="preserve"> </w:t>
      </w:r>
      <w:r w:rsidRPr="009631A7">
        <w:rPr>
          <w:lang w:val="en-US"/>
        </w:rPr>
        <w:t xml:space="preserve">The organization that possesses the intellectual rights </w:t>
      </w:r>
      <w:r w:rsidRPr="009631A7">
        <w:rPr>
          <w:i/>
          <w:iCs/>
          <w:lang w:val="en-US"/>
        </w:rPr>
        <w:t>eg. HCMR</w:t>
      </w:r>
    </w:p>
    <w:p w:rsidR="00FB36EA" w:rsidRPr="009631A7" w:rsidRDefault="0057530B" w:rsidP="00D24732">
      <w:pPr>
        <w:widowControl w:val="0"/>
        <w:numPr>
          <w:ilvl w:val="0"/>
          <w:numId w:val="40"/>
        </w:numPr>
        <w:jc w:val="both"/>
        <w:rPr>
          <w:lang w:val="el-GR"/>
        </w:rPr>
      </w:pPr>
      <w:r w:rsidRPr="009631A7">
        <w:rPr>
          <w:b/>
          <w:bCs/>
          <w:i/>
          <w:iCs/>
          <w:lang w:val="en-US"/>
        </w:rPr>
        <w:t>has current curator-&gt;Person:</w:t>
      </w:r>
      <w:r w:rsidRPr="009631A7">
        <w:rPr>
          <w:bCs/>
          <w:i/>
          <w:iCs/>
          <w:lang w:val="en-US"/>
        </w:rPr>
        <w:t xml:space="preserve"> </w:t>
      </w:r>
      <w:r w:rsidRPr="009631A7">
        <w:rPr>
          <w:lang w:val="en-US"/>
        </w:rPr>
        <w:t xml:space="preserve">the person that manages the dataset. </w:t>
      </w:r>
      <w:r w:rsidRPr="009631A7">
        <w:rPr>
          <w:i/>
          <w:iCs/>
          <w:lang w:val="en-US"/>
        </w:rPr>
        <w:t>eg. Sarah Faulwetter</w:t>
      </w:r>
    </w:p>
    <w:p w:rsidR="00FB36EA" w:rsidRPr="009631A7" w:rsidRDefault="0057530B" w:rsidP="00D24732">
      <w:pPr>
        <w:widowControl w:val="0"/>
        <w:numPr>
          <w:ilvl w:val="0"/>
          <w:numId w:val="40"/>
        </w:numPr>
        <w:jc w:val="both"/>
        <w:rPr>
          <w:lang w:val="en-US"/>
        </w:rPr>
      </w:pPr>
      <w:r w:rsidRPr="009631A7">
        <w:rPr>
          <w:b/>
          <w:bCs/>
          <w:i/>
          <w:iCs/>
          <w:lang w:val="en-US"/>
        </w:rPr>
        <w:t>Person-has contact point-&gt;Contact Point</w:t>
      </w:r>
      <w:r w:rsidRPr="009631A7">
        <w:rPr>
          <w:b/>
          <w:i/>
          <w:iCs/>
          <w:lang w:val="en-US"/>
        </w:rPr>
        <w:t>:</w:t>
      </w:r>
      <w:r w:rsidRPr="009631A7">
        <w:rPr>
          <w:i/>
          <w:iCs/>
          <w:lang w:val="en-US"/>
        </w:rPr>
        <w:t xml:space="preserve"> </w:t>
      </w:r>
      <w:r w:rsidRPr="009631A7">
        <w:rPr>
          <w:lang w:val="en-US"/>
        </w:rPr>
        <w:t xml:space="preserve">the actual contact point of the curator. </w:t>
      </w:r>
      <w:r w:rsidRPr="009631A7">
        <w:rPr>
          <w:i/>
          <w:iCs/>
          <w:lang w:val="en-US"/>
        </w:rPr>
        <w:t>eg  sarifa@hcmr.gr</w:t>
      </w:r>
    </w:p>
    <w:p w:rsidR="00FB36EA" w:rsidRPr="009631A7" w:rsidRDefault="0057530B" w:rsidP="00D24732">
      <w:pPr>
        <w:widowControl w:val="0"/>
        <w:numPr>
          <w:ilvl w:val="0"/>
          <w:numId w:val="40"/>
        </w:numPr>
        <w:jc w:val="both"/>
        <w:rPr>
          <w:lang w:val="en-US"/>
        </w:rPr>
      </w:pPr>
      <w:r w:rsidRPr="009631A7">
        <w:rPr>
          <w:b/>
          <w:bCs/>
          <w:i/>
          <w:iCs/>
          <w:lang w:val="en-US"/>
        </w:rPr>
        <w:t>has note-&gt;String</w:t>
      </w:r>
      <w:r w:rsidRPr="009631A7">
        <w:rPr>
          <w:b/>
          <w:i/>
          <w:iCs/>
          <w:lang w:val="en-US"/>
        </w:rPr>
        <w:t>:</w:t>
      </w:r>
      <w:r w:rsidRPr="009631A7">
        <w:rPr>
          <w:i/>
          <w:iCs/>
          <w:lang w:val="en-US"/>
        </w:rPr>
        <w:t xml:space="preserve"> </w:t>
      </w:r>
      <w:r w:rsidRPr="009631A7">
        <w:rPr>
          <w:lang w:val="en-US"/>
        </w:rPr>
        <w:t>the description of the collection.</w:t>
      </w:r>
    </w:p>
    <w:p w:rsidR="00FB36EA" w:rsidRPr="009631A7" w:rsidRDefault="0057530B" w:rsidP="00D24732">
      <w:pPr>
        <w:widowControl w:val="0"/>
        <w:numPr>
          <w:ilvl w:val="0"/>
          <w:numId w:val="40"/>
        </w:numPr>
        <w:jc w:val="both"/>
        <w:rPr>
          <w:lang w:val="en-US"/>
        </w:rPr>
      </w:pPr>
      <w:r w:rsidRPr="009631A7">
        <w:rPr>
          <w:b/>
          <w:bCs/>
          <w:i/>
          <w:iCs/>
          <w:lang w:val="en-US"/>
        </w:rPr>
        <w:t>is referred to by-&gt;Procedure</w:t>
      </w:r>
      <w:r w:rsidRPr="009631A7">
        <w:rPr>
          <w:b/>
          <w:i/>
          <w:iCs/>
          <w:lang w:val="en-US"/>
        </w:rPr>
        <w:t>:</w:t>
      </w:r>
      <w:r w:rsidRPr="009631A7">
        <w:rPr>
          <w:i/>
          <w:iCs/>
          <w:lang w:val="en-US"/>
        </w:rPr>
        <w:t xml:space="preserve"> </w:t>
      </w:r>
      <w:r w:rsidRPr="009631A7">
        <w:rPr>
          <w:lang w:val="en-US"/>
        </w:rPr>
        <w:t xml:space="preserve">the way to access the digital dataset. </w:t>
      </w:r>
      <w:r w:rsidRPr="009631A7">
        <w:rPr>
          <w:i/>
          <w:iCs/>
          <w:lang w:val="en-US"/>
        </w:rPr>
        <w:t>eg send an email to sarifa@hcmr.gr</w:t>
      </w:r>
    </w:p>
    <w:p w:rsidR="00FB36EA" w:rsidRPr="009631A7" w:rsidRDefault="0057530B" w:rsidP="00D24732">
      <w:pPr>
        <w:widowControl w:val="0"/>
        <w:numPr>
          <w:ilvl w:val="0"/>
          <w:numId w:val="40"/>
        </w:numPr>
        <w:jc w:val="both"/>
        <w:rPr>
          <w:lang w:val="en-US"/>
        </w:rPr>
      </w:pPr>
      <w:r w:rsidRPr="009631A7">
        <w:rPr>
          <w:b/>
          <w:bCs/>
          <w:i/>
          <w:iCs/>
          <w:lang w:val="en-US"/>
        </w:rPr>
        <w:t>is identified by-&gt;Appellation</w:t>
      </w:r>
      <w:r w:rsidRPr="009631A7">
        <w:rPr>
          <w:b/>
          <w:i/>
          <w:iCs/>
          <w:lang w:val="en-US"/>
        </w:rPr>
        <w:t>:</w:t>
      </w:r>
      <w:r w:rsidRPr="009631A7">
        <w:rPr>
          <w:i/>
          <w:iCs/>
          <w:lang w:val="en-US"/>
        </w:rPr>
        <w:t xml:space="preserve"> </w:t>
      </w:r>
      <w:r w:rsidRPr="009631A7">
        <w:rPr>
          <w:lang w:val="en-US"/>
        </w:rPr>
        <w:t>the title of the dataset</w:t>
      </w:r>
    </w:p>
    <w:p w:rsidR="00FB36EA" w:rsidRPr="009631A7" w:rsidRDefault="0057530B" w:rsidP="00D24732">
      <w:pPr>
        <w:widowControl w:val="0"/>
        <w:numPr>
          <w:ilvl w:val="0"/>
          <w:numId w:val="40"/>
        </w:numPr>
        <w:jc w:val="both"/>
        <w:rPr>
          <w:lang w:val="en-US"/>
        </w:rPr>
      </w:pPr>
      <w:r w:rsidRPr="009631A7">
        <w:rPr>
          <w:b/>
          <w:bCs/>
          <w:i/>
          <w:iCs/>
          <w:lang w:val="en-US"/>
        </w:rPr>
        <w:t>has preferred identifier-&gt;Identifier</w:t>
      </w:r>
      <w:r w:rsidRPr="009631A7">
        <w:rPr>
          <w:b/>
          <w:i/>
          <w:iCs/>
          <w:lang w:val="en-US"/>
        </w:rPr>
        <w:t>:</w:t>
      </w:r>
      <w:r w:rsidRPr="009631A7">
        <w:rPr>
          <w:i/>
          <w:iCs/>
          <w:lang w:val="en-US"/>
        </w:rPr>
        <w:t xml:space="preserve"> </w:t>
      </w:r>
      <w:r w:rsidRPr="009631A7">
        <w:rPr>
          <w:lang w:val="en-US"/>
        </w:rPr>
        <w:t xml:space="preserve">the produced identifier for the dataset </w:t>
      </w:r>
      <w:r w:rsidRPr="009631A7">
        <w:rPr>
          <w:i/>
          <w:iCs/>
          <w:lang w:val="en-US"/>
        </w:rPr>
        <w:t>eg. prefix+type+id</w:t>
      </w:r>
    </w:p>
    <w:p w:rsidR="00FB36EA" w:rsidRPr="009631A7" w:rsidRDefault="0057530B" w:rsidP="00D24732">
      <w:pPr>
        <w:widowControl w:val="0"/>
        <w:numPr>
          <w:ilvl w:val="0"/>
          <w:numId w:val="40"/>
        </w:numPr>
        <w:jc w:val="both"/>
        <w:rPr>
          <w:lang w:val="en-US"/>
        </w:rPr>
      </w:pPr>
      <w:r w:rsidRPr="009631A7">
        <w:rPr>
          <w:b/>
          <w:bCs/>
          <w:i/>
          <w:iCs/>
          <w:lang w:val="en-US"/>
        </w:rPr>
        <w:t>is identified by-&gt;Identifier</w:t>
      </w:r>
      <w:r w:rsidRPr="009631A7">
        <w:rPr>
          <w:bCs/>
          <w:lang w:val="en-US"/>
        </w:rPr>
        <w:t xml:space="preserve">: </w:t>
      </w:r>
      <w:r w:rsidRPr="009631A7">
        <w:rPr>
          <w:lang w:val="en-US"/>
        </w:rPr>
        <w:t>the original identifier of the dataset</w:t>
      </w:r>
    </w:p>
    <w:p w:rsidR="00FB36EA" w:rsidRPr="009631A7" w:rsidRDefault="0057530B" w:rsidP="00D24732">
      <w:pPr>
        <w:widowControl w:val="0"/>
        <w:numPr>
          <w:ilvl w:val="0"/>
          <w:numId w:val="40"/>
        </w:numPr>
        <w:jc w:val="both"/>
        <w:rPr>
          <w:lang w:val="el-GR"/>
        </w:rPr>
      </w:pPr>
      <w:r w:rsidRPr="009631A7">
        <w:rPr>
          <w:b/>
          <w:bCs/>
          <w:i/>
          <w:iCs/>
          <w:lang w:val="en-US"/>
        </w:rPr>
        <w:t>has type-&gt;Type</w:t>
      </w:r>
      <w:r w:rsidRPr="009631A7">
        <w:rPr>
          <w:b/>
          <w:lang w:val="en-US"/>
        </w:rPr>
        <w:t>:</w:t>
      </w:r>
      <w:r w:rsidRPr="009631A7">
        <w:rPr>
          <w:lang w:val="en-US"/>
        </w:rPr>
        <w:t xml:space="preserve"> the type of the dataset. </w:t>
      </w:r>
      <w:r w:rsidRPr="009631A7">
        <w:rPr>
          <w:i/>
          <w:iCs/>
          <w:lang w:val="en-US"/>
        </w:rPr>
        <w:t>eg. Occurrence Records Dataset</w:t>
      </w:r>
    </w:p>
    <w:p w:rsidR="00FB36EA" w:rsidRPr="009631A7" w:rsidRDefault="0057530B" w:rsidP="00D24732">
      <w:pPr>
        <w:widowControl w:val="0"/>
        <w:numPr>
          <w:ilvl w:val="0"/>
          <w:numId w:val="40"/>
        </w:numPr>
        <w:jc w:val="both"/>
        <w:rPr>
          <w:lang w:val="en-US"/>
        </w:rPr>
      </w:pPr>
      <w:r w:rsidRPr="009631A7">
        <w:rPr>
          <w:b/>
          <w:bCs/>
          <w:i/>
          <w:iCs/>
          <w:lang w:val="en-US"/>
        </w:rPr>
        <w:t>is identified by-&gt;Identifier-has type-&gt;URL</w:t>
      </w:r>
      <w:r w:rsidRPr="009631A7">
        <w:rPr>
          <w:b/>
          <w:i/>
          <w:iCs/>
          <w:lang w:val="en-US"/>
        </w:rPr>
        <w:t>:</w:t>
      </w:r>
      <w:r w:rsidRPr="009631A7">
        <w:rPr>
          <w:i/>
          <w:iCs/>
          <w:lang w:val="en-US"/>
        </w:rPr>
        <w:t xml:space="preserve"> </w:t>
      </w:r>
      <w:r w:rsidRPr="009631A7">
        <w:rPr>
          <w:lang w:val="en-US"/>
        </w:rPr>
        <w:t>the url that the dataset is located at</w:t>
      </w:r>
      <w:r w:rsidRPr="009631A7">
        <w:rPr>
          <w:i/>
          <w:iCs/>
          <w:lang w:val="en-US"/>
        </w:rPr>
        <w:t xml:space="preserve">. </w:t>
      </w:r>
    </w:p>
    <w:p w:rsidR="00FB36EA" w:rsidRPr="009631A7" w:rsidRDefault="0057530B" w:rsidP="00D24732">
      <w:pPr>
        <w:widowControl w:val="0"/>
        <w:numPr>
          <w:ilvl w:val="0"/>
          <w:numId w:val="40"/>
        </w:numPr>
        <w:jc w:val="both"/>
        <w:rPr>
          <w:lang w:val="en-US"/>
        </w:rPr>
      </w:pPr>
      <w:r w:rsidRPr="009631A7">
        <w:rPr>
          <w:b/>
          <w:bCs/>
          <w:i/>
          <w:iCs/>
          <w:lang w:val="en-US"/>
        </w:rPr>
        <w:t>was created by-&gt;Publication</w:t>
      </w:r>
      <w:r w:rsidRPr="009631A7">
        <w:rPr>
          <w:b/>
          <w:i/>
          <w:iCs/>
          <w:lang w:val="en-US"/>
        </w:rPr>
        <w:t>:</w:t>
      </w:r>
      <w:r w:rsidRPr="009631A7">
        <w:rPr>
          <w:i/>
          <w:iCs/>
          <w:lang w:val="en-US"/>
        </w:rPr>
        <w:t xml:space="preserve"> </w:t>
      </w:r>
      <w:r w:rsidRPr="009631A7">
        <w:rPr>
          <w:lang w:val="en-US"/>
        </w:rPr>
        <w:t>the publication event of the dataset.</w:t>
      </w:r>
    </w:p>
    <w:p w:rsidR="00FB36EA" w:rsidRPr="009631A7" w:rsidRDefault="0057530B" w:rsidP="00D24732">
      <w:pPr>
        <w:widowControl w:val="0"/>
        <w:numPr>
          <w:ilvl w:val="0"/>
          <w:numId w:val="40"/>
        </w:numPr>
        <w:jc w:val="both"/>
        <w:rPr>
          <w:lang w:val="en-US"/>
        </w:rPr>
      </w:pPr>
      <w:r w:rsidRPr="009631A7">
        <w:rPr>
          <w:b/>
          <w:bCs/>
          <w:i/>
          <w:iCs/>
          <w:lang w:val="en-US"/>
        </w:rPr>
        <w:t>Publication-carried out -&gt;Actor</w:t>
      </w:r>
      <w:r w:rsidRPr="009631A7">
        <w:rPr>
          <w:b/>
          <w:i/>
          <w:iCs/>
          <w:lang w:val="en-US"/>
        </w:rPr>
        <w:t>:</w:t>
      </w:r>
      <w:r w:rsidRPr="009631A7">
        <w:rPr>
          <w:i/>
          <w:iCs/>
          <w:lang w:val="en-US"/>
        </w:rPr>
        <w:t xml:space="preserve"> </w:t>
      </w:r>
      <w:r w:rsidRPr="009631A7">
        <w:rPr>
          <w:lang w:val="en-US"/>
        </w:rPr>
        <w:t>the publisher of the dataset.</w:t>
      </w:r>
    </w:p>
    <w:p w:rsidR="00FB36EA" w:rsidRPr="009631A7" w:rsidRDefault="0057530B" w:rsidP="00D24732">
      <w:pPr>
        <w:widowControl w:val="0"/>
        <w:numPr>
          <w:ilvl w:val="0"/>
          <w:numId w:val="40"/>
        </w:numPr>
        <w:jc w:val="both"/>
        <w:rPr>
          <w:lang w:val="en-US"/>
        </w:rPr>
      </w:pPr>
      <w:r w:rsidRPr="009631A7">
        <w:rPr>
          <w:b/>
          <w:bCs/>
          <w:i/>
          <w:iCs/>
          <w:lang w:val="en-US"/>
        </w:rPr>
        <w:t>Publication-has timespan-&gt;Time Span</w:t>
      </w:r>
      <w:r w:rsidRPr="009631A7">
        <w:rPr>
          <w:b/>
          <w:i/>
          <w:iCs/>
          <w:lang w:val="en-US"/>
        </w:rPr>
        <w:t>:</w:t>
      </w:r>
      <w:r w:rsidRPr="009631A7">
        <w:rPr>
          <w:i/>
          <w:iCs/>
          <w:lang w:val="en-US"/>
        </w:rPr>
        <w:t xml:space="preserve"> </w:t>
      </w:r>
      <w:r w:rsidRPr="009631A7">
        <w:rPr>
          <w:lang w:val="en-US"/>
        </w:rPr>
        <w:t xml:space="preserve">the publication time. </w:t>
      </w:r>
    </w:p>
    <w:p w:rsidR="00FB36EA" w:rsidRPr="009631A7" w:rsidRDefault="0057530B" w:rsidP="00D24732">
      <w:pPr>
        <w:widowControl w:val="0"/>
        <w:numPr>
          <w:ilvl w:val="0"/>
          <w:numId w:val="40"/>
        </w:numPr>
        <w:jc w:val="both"/>
        <w:rPr>
          <w:lang w:val="en-US"/>
        </w:rPr>
      </w:pPr>
      <w:r w:rsidRPr="009631A7">
        <w:rPr>
          <w:b/>
          <w:bCs/>
          <w:i/>
          <w:iCs/>
          <w:lang w:val="en-US"/>
        </w:rPr>
        <w:t>was attributed by-&gt;Attribute Assignment:</w:t>
      </w:r>
      <w:r w:rsidRPr="009631A7">
        <w:rPr>
          <w:lang w:val="en-US"/>
        </w:rPr>
        <w:t xml:space="preserve"> the event that restricted the access to the dataset</w:t>
      </w:r>
    </w:p>
    <w:p w:rsidR="00FB36EA" w:rsidRPr="009631A7" w:rsidRDefault="0057530B" w:rsidP="00D24732">
      <w:pPr>
        <w:widowControl w:val="0"/>
        <w:numPr>
          <w:ilvl w:val="0"/>
          <w:numId w:val="40"/>
        </w:numPr>
        <w:jc w:val="both"/>
        <w:rPr>
          <w:lang w:val="el-GR"/>
        </w:rPr>
      </w:pPr>
      <w:r w:rsidRPr="009631A7">
        <w:rPr>
          <w:b/>
          <w:bCs/>
          <w:i/>
          <w:iCs/>
          <w:lang w:val="en-US"/>
        </w:rPr>
        <w:t>Attribute Assignment-assigned-&gt;State</w:t>
      </w:r>
      <w:r w:rsidRPr="009631A7">
        <w:rPr>
          <w:b/>
          <w:i/>
          <w:iCs/>
          <w:lang w:val="en-US"/>
        </w:rPr>
        <w:t>:</w:t>
      </w:r>
      <w:r w:rsidRPr="009631A7">
        <w:rPr>
          <w:i/>
          <w:iCs/>
          <w:lang w:val="en-US"/>
        </w:rPr>
        <w:t xml:space="preserve"> </w:t>
      </w:r>
      <w:r w:rsidRPr="009631A7">
        <w:rPr>
          <w:lang w:val="en-US"/>
        </w:rPr>
        <w:t xml:space="preserve">The current state of the dataset. </w:t>
      </w:r>
      <w:r w:rsidRPr="009631A7">
        <w:rPr>
          <w:i/>
          <w:iCs/>
          <w:lang w:val="en-US"/>
        </w:rPr>
        <w:t>eg. In Embargo</w:t>
      </w:r>
    </w:p>
    <w:p w:rsidR="00FB36EA" w:rsidRPr="009631A7" w:rsidRDefault="0057530B" w:rsidP="00D24732">
      <w:pPr>
        <w:widowControl w:val="0"/>
        <w:numPr>
          <w:ilvl w:val="0"/>
          <w:numId w:val="40"/>
        </w:numPr>
        <w:jc w:val="both"/>
        <w:rPr>
          <w:lang w:val="en-US"/>
        </w:rPr>
      </w:pPr>
      <w:r w:rsidRPr="009631A7">
        <w:rPr>
          <w:b/>
          <w:bCs/>
          <w:i/>
          <w:iCs/>
          <w:lang w:val="en-US"/>
        </w:rPr>
        <w:t>Attribute Assignment-has timespan-&gt;Time Span</w:t>
      </w:r>
      <w:r w:rsidRPr="009631A7">
        <w:rPr>
          <w:b/>
          <w:i/>
          <w:iCs/>
          <w:lang w:val="en-US"/>
        </w:rPr>
        <w:t>:</w:t>
      </w:r>
      <w:r w:rsidRPr="009631A7">
        <w:rPr>
          <w:i/>
          <w:iCs/>
          <w:lang w:val="en-US"/>
        </w:rPr>
        <w:t xml:space="preserve"> </w:t>
      </w:r>
      <w:r w:rsidRPr="009631A7">
        <w:rPr>
          <w:lang w:val="en-US"/>
        </w:rPr>
        <w:t xml:space="preserve">The timespan that the dataset has the assigned state. </w:t>
      </w:r>
    </w:p>
    <w:p w:rsidR="00FB36EA" w:rsidRPr="009631A7" w:rsidRDefault="0057530B" w:rsidP="00D24732">
      <w:pPr>
        <w:widowControl w:val="0"/>
        <w:numPr>
          <w:ilvl w:val="0"/>
          <w:numId w:val="40"/>
        </w:numPr>
        <w:jc w:val="both"/>
        <w:rPr>
          <w:lang w:val="en-US"/>
        </w:rPr>
      </w:pPr>
      <w:r w:rsidRPr="009631A7">
        <w:rPr>
          <w:b/>
          <w:bCs/>
          <w:i/>
          <w:iCs/>
          <w:lang w:val="en-US"/>
        </w:rPr>
        <w:t>was created by-&gt;Creation:</w:t>
      </w:r>
      <w:r w:rsidRPr="009631A7">
        <w:rPr>
          <w:lang w:val="en-US"/>
        </w:rPr>
        <w:t xml:space="preserve"> the event that created the dataset</w:t>
      </w:r>
    </w:p>
    <w:p w:rsidR="00FB36EA" w:rsidRPr="009631A7" w:rsidRDefault="0057530B" w:rsidP="00D24732">
      <w:pPr>
        <w:widowControl w:val="0"/>
        <w:numPr>
          <w:ilvl w:val="0"/>
          <w:numId w:val="40"/>
        </w:numPr>
        <w:jc w:val="both"/>
        <w:rPr>
          <w:lang w:val="en-US"/>
        </w:rPr>
      </w:pPr>
      <w:r w:rsidRPr="009631A7">
        <w:rPr>
          <w:b/>
          <w:bCs/>
          <w:i/>
          <w:iCs/>
          <w:lang w:val="en-US"/>
        </w:rPr>
        <w:t>Creation-carried out by-&gt;Actor</w:t>
      </w:r>
      <w:r w:rsidRPr="009631A7">
        <w:rPr>
          <w:b/>
          <w:i/>
          <w:iCs/>
          <w:lang w:val="en-US"/>
        </w:rPr>
        <w:t>:</w:t>
      </w:r>
      <w:r w:rsidRPr="009631A7">
        <w:rPr>
          <w:i/>
          <w:iCs/>
          <w:lang w:val="en-US"/>
        </w:rPr>
        <w:t xml:space="preserve"> </w:t>
      </w:r>
      <w:r w:rsidRPr="009631A7">
        <w:rPr>
          <w:lang w:val="en-US"/>
        </w:rPr>
        <w:t>The creator of the dataset.</w:t>
      </w:r>
    </w:p>
    <w:p w:rsidR="00FB36EA" w:rsidRPr="009631A7" w:rsidRDefault="0057530B" w:rsidP="00D24732">
      <w:pPr>
        <w:widowControl w:val="0"/>
        <w:numPr>
          <w:ilvl w:val="0"/>
          <w:numId w:val="40"/>
        </w:numPr>
        <w:jc w:val="both"/>
        <w:rPr>
          <w:lang w:val="en-US"/>
        </w:rPr>
      </w:pPr>
      <w:r w:rsidRPr="009631A7">
        <w:rPr>
          <w:b/>
          <w:bCs/>
          <w:i/>
          <w:iCs/>
          <w:lang w:val="en-US"/>
        </w:rPr>
        <w:t>Creation-has timespan-&gt;Time Span</w:t>
      </w:r>
      <w:r w:rsidRPr="009631A7">
        <w:rPr>
          <w:b/>
          <w:i/>
          <w:iCs/>
          <w:lang w:val="en-US"/>
        </w:rPr>
        <w:t>:</w:t>
      </w:r>
      <w:r w:rsidRPr="009631A7">
        <w:rPr>
          <w:i/>
          <w:iCs/>
          <w:lang w:val="en-US"/>
        </w:rPr>
        <w:t xml:space="preserve"> </w:t>
      </w:r>
      <w:r w:rsidRPr="009631A7">
        <w:rPr>
          <w:lang w:val="en-US"/>
        </w:rPr>
        <w:t xml:space="preserve">The creation time. </w:t>
      </w:r>
    </w:p>
    <w:p w:rsidR="00FB36EA" w:rsidRPr="009631A7" w:rsidRDefault="0057530B" w:rsidP="00D24732">
      <w:pPr>
        <w:widowControl w:val="0"/>
        <w:numPr>
          <w:ilvl w:val="0"/>
          <w:numId w:val="40"/>
        </w:numPr>
        <w:jc w:val="both"/>
        <w:rPr>
          <w:lang w:val="en-US"/>
        </w:rPr>
      </w:pPr>
      <w:r w:rsidRPr="009631A7">
        <w:rPr>
          <w:b/>
          <w:bCs/>
          <w:i/>
          <w:iCs/>
          <w:lang w:val="en-US"/>
        </w:rPr>
        <w:t>is depicted by-&gt;Image</w:t>
      </w:r>
      <w:r w:rsidRPr="009631A7">
        <w:rPr>
          <w:b/>
          <w:i/>
          <w:iCs/>
          <w:lang w:val="en-US"/>
        </w:rPr>
        <w:t>:</w:t>
      </w:r>
      <w:r w:rsidRPr="009631A7">
        <w:rPr>
          <w:i/>
          <w:iCs/>
          <w:lang w:val="en-US"/>
        </w:rPr>
        <w:t xml:space="preserve"> </w:t>
      </w:r>
      <w:r w:rsidRPr="009631A7">
        <w:rPr>
          <w:lang w:val="en-US"/>
        </w:rPr>
        <w:t xml:space="preserve">The logo of the dataset. </w:t>
      </w:r>
    </w:p>
    <w:p w:rsidR="006915FB" w:rsidRPr="009631A7" w:rsidRDefault="006915FB" w:rsidP="006915FB">
      <w:pPr>
        <w:widowControl w:val="0"/>
        <w:jc w:val="both"/>
        <w:rPr>
          <w:lang w:val="en-US"/>
        </w:rPr>
      </w:pPr>
    </w:p>
    <w:p w:rsidR="006915FB" w:rsidRPr="009631A7" w:rsidRDefault="006915FB" w:rsidP="006915FB">
      <w:pPr>
        <w:widowControl w:val="0"/>
        <w:jc w:val="both"/>
        <w:rPr>
          <w:lang w:val="en-US"/>
        </w:rPr>
      </w:pPr>
      <w:r w:rsidRPr="009631A7">
        <w:rPr>
          <w:lang w:val="en-US"/>
        </w:rPr>
        <w:t>Regarding the Versioning of the datasets, three types of versioning are have been identified:</w:t>
      </w:r>
    </w:p>
    <w:p w:rsidR="006915FB" w:rsidRPr="009631A7" w:rsidRDefault="006915FB" w:rsidP="006915FB">
      <w:pPr>
        <w:widowControl w:val="0"/>
        <w:spacing w:line="257" w:lineRule="auto"/>
        <w:ind w:left="720" w:hanging="359"/>
        <w:rPr>
          <w:lang w:val="en-US"/>
        </w:rPr>
      </w:pPr>
      <w:r w:rsidRPr="009631A7">
        <w:rPr>
          <w:lang w:val="en-US"/>
        </w:rPr>
        <w:t>•</w:t>
      </w:r>
      <w:r w:rsidRPr="009631A7">
        <w:rPr>
          <w:sz w:val="14"/>
          <w:lang w:val="en-US"/>
        </w:rPr>
        <w:t xml:space="preserve">      </w:t>
      </w:r>
      <w:r w:rsidRPr="009631A7">
        <w:rPr>
          <w:b/>
          <w:lang w:val="en-US"/>
        </w:rPr>
        <w:t xml:space="preserve">Correction: </w:t>
      </w:r>
      <w:r w:rsidRPr="009631A7">
        <w:rPr>
          <w:lang w:val="en-US"/>
        </w:rPr>
        <w:t>The new version contains corrected information</w:t>
      </w:r>
      <w:r w:rsidRPr="009631A7">
        <w:rPr>
          <w:lang w:val="en-US"/>
        </w:rPr>
        <w:br/>
        <w:t>e.g. syntactic corrections on scientific names</w:t>
      </w:r>
    </w:p>
    <w:p w:rsidR="006915FB" w:rsidRPr="009631A7" w:rsidRDefault="006915FB" w:rsidP="006915FB">
      <w:pPr>
        <w:widowControl w:val="0"/>
        <w:spacing w:line="257" w:lineRule="auto"/>
        <w:ind w:left="720" w:hanging="359"/>
        <w:rPr>
          <w:lang w:val="en-US"/>
        </w:rPr>
      </w:pPr>
      <w:r w:rsidRPr="009631A7">
        <w:rPr>
          <w:lang w:val="en-US"/>
        </w:rPr>
        <w:lastRenderedPageBreak/>
        <w:t>•</w:t>
      </w:r>
      <w:r w:rsidRPr="009631A7">
        <w:rPr>
          <w:sz w:val="14"/>
          <w:lang w:val="en-US"/>
        </w:rPr>
        <w:t xml:space="preserve">      </w:t>
      </w:r>
      <w:r w:rsidRPr="009631A7">
        <w:rPr>
          <w:b/>
          <w:lang w:val="en-US"/>
        </w:rPr>
        <w:t xml:space="preserve">Inference: </w:t>
      </w:r>
      <w:r w:rsidRPr="009631A7">
        <w:rPr>
          <w:lang w:val="en-US"/>
        </w:rPr>
        <w:t>The new version contains information that was inferred by the previous one.</w:t>
      </w:r>
      <w:r w:rsidRPr="009631A7">
        <w:rPr>
          <w:lang w:val="en-US"/>
        </w:rPr>
        <w:br/>
        <w:t>e.g. species abundances produced by species occurrence records</w:t>
      </w:r>
    </w:p>
    <w:p w:rsidR="006915FB" w:rsidRPr="009631A7" w:rsidRDefault="006915FB" w:rsidP="006915FB">
      <w:pPr>
        <w:widowControl w:val="0"/>
        <w:spacing w:line="257" w:lineRule="auto"/>
        <w:ind w:left="720" w:hanging="359"/>
        <w:rPr>
          <w:lang w:val="en-US"/>
        </w:rPr>
      </w:pPr>
      <w:r w:rsidRPr="009631A7">
        <w:rPr>
          <w:lang w:val="en-US"/>
        </w:rPr>
        <w:t>•</w:t>
      </w:r>
      <w:r w:rsidRPr="009631A7">
        <w:rPr>
          <w:sz w:val="14"/>
          <w:lang w:val="en-US"/>
        </w:rPr>
        <w:t xml:space="preserve">      </w:t>
      </w:r>
      <w:r w:rsidRPr="009631A7">
        <w:rPr>
          <w:b/>
          <w:lang w:val="en-US"/>
        </w:rPr>
        <w:t xml:space="preserve">Extension: </w:t>
      </w:r>
      <w:r w:rsidRPr="009631A7">
        <w:rPr>
          <w:lang w:val="en-US"/>
        </w:rPr>
        <w:t>The new version is a superset of the previous version.</w:t>
      </w:r>
      <w:r w:rsidRPr="009631A7">
        <w:rPr>
          <w:lang w:val="en-US"/>
        </w:rPr>
        <w:br/>
        <w:t>e.g. addition of occurrence records in an occurrence dataset</w:t>
      </w:r>
    </w:p>
    <w:p w:rsidR="006915FB" w:rsidRPr="009631A7" w:rsidRDefault="006915FB" w:rsidP="006915FB">
      <w:pPr>
        <w:widowControl w:val="0"/>
        <w:jc w:val="both"/>
        <w:rPr>
          <w:lang w:val="en-US"/>
        </w:rPr>
      </w:pPr>
      <w:r w:rsidRPr="009631A7">
        <w:rPr>
          <w:lang w:val="en-US"/>
        </w:rPr>
        <w:t xml:space="preserve">The combination of correction and extension allows us to keep information for </w:t>
      </w:r>
      <w:r w:rsidRPr="009631A7">
        <w:rPr>
          <w:b/>
          <w:lang w:val="en-US"/>
        </w:rPr>
        <w:t>continuing resources</w:t>
      </w:r>
      <w:r w:rsidRPr="009631A7">
        <w:rPr>
          <w:lang w:val="en-US"/>
        </w:rPr>
        <w:t xml:space="preserve"> which are “</w:t>
      </w:r>
      <w:r w:rsidRPr="009631A7">
        <w:rPr>
          <w:i/>
          <w:lang w:val="en-US"/>
        </w:rPr>
        <w:t xml:space="preserve">resources issued over time with no predetermined conclusion”. </w:t>
      </w:r>
    </w:p>
    <w:p w:rsidR="00FB36EA" w:rsidRPr="009631A7" w:rsidRDefault="0057530B" w:rsidP="00D24732">
      <w:pPr>
        <w:widowControl w:val="0"/>
        <w:ind w:firstLine="360"/>
        <w:jc w:val="both"/>
        <w:rPr>
          <w:lang w:val="en-US"/>
        </w:rPr>
      </w:pPr>
      <w:r w:rsidRPr="009631A7">
        <w:rPr>
          <w:lang w:val="en-US"/>
        </w:rPr>
        <w:t>The</w:t>
      </w:r>
      <w:r w:rsidR="00D24732" w:rsidRPr="009631A7">
        <w:rPr>
          <w:lang w:val="en-US"/>
        </w:rPr>
        <w:t>re</w:t>
      </w:r>
      <w:r w:rsidRPr="009631A7">
        <w:rPr>
          <w:lang w:val="en-US"/>
        </w:rPr>
        <w:t xml:space="preserve"> are currently a </w:t>
      </w:r>
      <w:r w:rsidRPr="009631A7">
        <w:rPr>
          <w:bCs/>
          <w:iCs/>
          <w:lang w:val="en-US"/>
        </w:rPr>
        <w:t>JAVA API</w:t>
      </w:r>
      <w:r w:rsidRPr="009631A7">
        <w:rPr>
          <w:bCs/>
          <w:lang w:val="en-US"/>
        </w:rPr>
        <w:t xml:space="preserve"> </w:t>
      </w:r>
      <w:r w:rsidRPr="009631A7">
        <w:rPr>
          <w:lang w:val="en-US"/>
        </w:rPr>
        <w:t xml:space="preserve">and a number of </w:t>
      </w:r>
      <w:r w:rsidRPr="009631A7">
        <w:rPr>
          <w:bCs/>
          <w:iCs/>
          <w:lang w:val="en-US"/>
        </w:rPr>
        <w:t>SOAP web services</w:t>
      </w:r>
      <w:r w:rsidRPr="009631A7">
        <w:rPr>
          <w:lang w:val="en-US"/>
        </w:rPr>
        <w:t xml:space="preserve"> that implement the </w:t>
      </w:r>
      <w:r w:rsidRPr="009631A7">
        <w:rPr>
          <w:bCs/>
          <w:lang w:val="en-US"/>
        </w:rPr>
        <w:t>LifeWatch Greece Directory</w:t>
      </w:r>
      <w:r w:rsidRPr="009631A7">
        <w:rPr>
          <w:lang w:val="en-US"/>
        </w:rPr>
        <w:t>.</w:t>
      </w:r>
      <w:r w:rsidR="00D24732" w:rsidRPr="009631A7">
        <w:rPr>
          <w:lang w:val="en-US"/>
        </w:rPr>
        <w:t xml:space="preserve"> </w:t>
      </w:r>
      <w:r w:rsidRPr="009631A7">
        <w:rPr>
          <w:lang w:val="en-US"/>
        </w:rPr>
        <w:t>There is also a Web Application for testing the functionalities. A first version of the directory’s web interface in the Life</w:t>
      </w:r>
      <w:r w:rsidR="00FB21AF" w:rsidRPr="009631A7">
        <w:rPr>
          <w:lang w:val="en-US"/>
        </w:rPr>
        <w:t>W</w:t>
      </w:r>
      <w:r w:rsidRPr="009631A7">
        <w:rPr>
          <w:lang w:val="en-US"/>
        </w:rPr>
        <w:t>atch Greece Portal will be ready in June 2015.</w:t>
      </w:r>
      <w:r w:rsidR="00D24732" w:rsidRPr="009631A7">
        <w:rPr>
          <w:lang w:val="en-US"/>
        </w:rPr>
        <w:t xml:space="preserve"> </w:t>
      </w:r>
      <w:r w:rsidRPr="009631A7">
        <w:rPr>
          <w:lang w:val="en-US"/>
        </w:rPr>
        <w:t xml:space="preserve">Directory Service has been designed by taking into account the </w:t>
      </w:r>
      <w:r w:rsidRPr="009631A7">
        <w:rPr>
          <w:bCs/>
          <w:iCs/>
          <w:lang w:val="en-US"/>
        </w:rPr>
        <w:t>LifeWatch Reference Model</w:t>
      </w:r>
      <w:r w:rsidRPr="009631A7">
        <w:rPr>
          <w:lang w:val="en-US"/>
        </w:rPr>
        <w:t xml:space="preserve"> and </w:t>
      </w:r>
      <w:r w:rsidRPr="009631A7">
        <w:rPr>
          <w:bCs/>
          <w:iCs/>
          <w:lang w:val="en-US"/>
        </w:rPr>
        <w:t>Orchestra Reference Model</w:t>
      </w:r>
      <w:r w:rsidRPr="009631A7">
        <w:rPr>
          <w:lang w:val="en-US"/>
        </w:rPr>
        <w:t>.</w:t>
      </w:r>
    </w:p>
    <w:p w:rsidR="006915FB" w:rsidRPr="009631A7" w:rsidRDefault="006915FB" w:rsidP="006915FB">
      <w:pPr>
        <w:widowControl w:val="0"/>
        <w:jc w:val="both"/>
        <w:rPr>
          <w:lang w:val="en-US"/>
        </w:rPr>
      </w:pPr>
    </w:p>
    <w:p w:rsidR="006915FB" w:rsidRPr="009631A7" w:rsidRDefault="006915FB" w:rsidP="006915FB">
      <w:pPr>
        <w:pStyle w:val="Heading2"/>
        <w:rPr>
          <w:rFonts w:asciiTheme="minorHAnsi" w:hAnsiTheme="minorHAnsi"/>
          <w:lang w:val="en-US"/>
        </w:rPr>
      </w:pPr>
      <w:bookmarkStart w:id="123" w:name="h.6khundi3zpi6" w:colFirst="0" w:colLast="0"/>
      <w:bookmarkStart w:id="124" w:name="_Metadata_Repository"/>
      <w:bookmarkStart w:id="125" w:name="_Toc437963778"/>
      <w:bookmarkEnd w:id="123"/>
      <w:bookmarkEnd w:id="124"/>
      <w:r w:rsidRPr="009631A7">
        <w:rPr>
          <w:rFonts w:asciiTheme="minorHAnsi" w:eastAsia="Times New Roman" w:hAnsiTheme="minorHAnsi"/>
          <w:lang w:val="en-US"/>
        </w:rPr>
        <w:t>Metadata Repository</w:t>
      </w:r>
      <w:bookmarkEnd w:id="125"/>
    </w:p>
    <w:p w:rsidR="006915FB" w:rsidRPr="009631A7" w:rsidRDefault="006915FB" w:rsidP="006915FB">
      <w:pPr>
        <w:widowControl w:val="0"/>
        <w:jc w:val="both"/>
        <w:rPr>
          <w:lang w:val="en-US"/>
        </w:rPr>
      </w:pPr>
    </w:p>
    <w:p w:rsidR="006915FB" w:rsidRPr="009631A7" w:rsidRDefault="006915FB" w:rsidP="00FB21AF">
      <w:pPr>
        <w:widowControl w:val="0"/>
        <w:ind w:firstLine="361"/>
        <w:jc w:val="both"/>
        <w:rPr>
          <w:lang w:val="en-US"/>
        </w:rPr>
      </w:pPr>
      <w:r w:rsidRPr="009631A7">
        <w:rPr>
          <w:lang w:val="en-US"/>
        </w:rPr>
        <w:t>The Metadata Repository</w:t>
      </w:r>
      <w:r w:rsidR="00FB21AF" w:rsidRPr="009631A7">
        <w:t xml:space="preserve"> </w:t>
      </w:r>
      <w:r w:rsidR="00FB21AF" w:rsidRPr="009631A7">
        <w:rPr>
          <w:lang w:val="en-US"/>
        </w:rPr>
        <w:t xml:space="preserve">is domain dependent and Assists dataset discovery by modelling in a rich semantically way part of them, and </w:t>
      </w:r>
      <w:r w:rsidR="00FB21AF" w:rsidRPr="009631A7">
        <w:t xml:space="preserve">is responsible for storing, updating and querying </w:t>
      </w:r>
      <w:r w:rsidR="00FB21AF" w:rsidRPr="009631A7">
        <w:rPr>
          <w:lang w:val="en-US"/>
        </w:rPr>
        <w:t xml:space="preserve">of the metadata that the providers would like to be public. It aids information integration and inference. </w:t>
      </w:r>
      <w:r w:rsidRPr="009631A7">
        <w:t>All</w:t>
      </w:r>
      <w:r w:rsidRPr="009631A7">
        <w:rPr>
          <w:lang w:val="en-US"/>
        </w:rPr>
        <w:t xml:space="preserve"> the metadata that are provided by the data providers are stored into the metadata repository, after they are mapped to the centralized schema of the infrastructure. </w:t>
      </w:r>
      <w:r w:rsidR="00FB21AF" w:rsidRPr="009631A7">
        <w:rPr>
          <w:lang w:val="en-US"/>
        </w:rPr>
        <w:t xml:space="preserve">Furthermore, the semantic models, the inferred triples, the materialization rules products and the instance matching products are stored in the metadata repository. </w:t>
      </w:r>
      <w:r w:rsidRPr="009631A7">
        <w:rPr>
          <w:lang w:val="en-US"/>
        </w:rPr>
        <w:t>The queries that are executed by the users exploit the metadata repository and return the datasets that contain the related information. Some indicative queries that can be answered by the metadata repository are:</w:t>
      </w:r>
    </w:p>
    <w:p w:rsidR="006915FB" w:rsidRPr="009631A7" w:rsidRDefault="006915FB" w:rsidP="006915FB">
      <w:pPr>
        <w:widowControl w:val="0"/>
        <w:numPr>
          <w:ilvl w:val="0"/>
          <w:numId w:val="6"/>
        </w:numPr>
        <w:spacing w:after="0"/>
        <w:ind w:hanging="359"/>
        <w:contextualSpacing/>
        <w:jc w:val="both"/>
        <w:rPr>
          <w:lang w:val="en-US"/>
        </w:rPr>
      </w:pPr>
      <w:r w:rsidRPr="009631A7">
        <w:rPr>
          <w:sz w:val="14"/>
          <w:lang w:val="en-US"/>
        </w:rPr>
        <w:t xml:space="preserve"> </w:t>
      </w:r>
      <w:r w:rsidRPr="009631A7">
        <w:rPr>
          <w:lang w:val="en-US"/>
        </w:rPr>
        <w:t>Find all datasets about scans depicting marine species</w:t>
      </w:r>
    </w:p>
    <w:p w:rsidR="006915FB" w:rsidRPr="009631A7" w:rsidRDefault="006915FB" w:rsidP="006915FB">
      <w:pPr>
        <w:widowControl w:val="0"/>
        <w:numPr>
          <w:ilvl w:val="0"/>
          <w:numId w:val="6"/>
        </w:numPr>
        <w:spacing w:after="240"/>
        <w:ind w:hanging="359"/>
        <w:contextualSpacing/>
        <w:jc w:val="both"/>
        <w:rPr>
          <w:lang w:val="en-US"/>
        </w:rPr>
      </w:pPr>
      <w:r w:rsidRPr="009631A7">
        <w:rPr>
          <w:lang w:val="en-US"/>
        </w:rPr>
        <w:t>Find all datasets about species that have been originally described from Greece</w:t>
      </w:r>
    </w:p>
    <w:p w:rsidR="006915FB" w:rsidRPr="009631A7" w:rsidRDefault="006915FB" w:rsidP="006915FB">
      <w:pPr>
        <w:widowControl w:val="0"/>
        <w:numPr>
          <w:ilvl w:val="0"/>
          <w:numId w:val="6"/>
        </w:numPr>
        <w:spacing w:after="240"/>
        <w:ind w:hanging="359"/>
        <w:contextualSpacing/>
        <w:jc w:val="both"/>
        <w:rPr>
          <w:lang w:val="en-US"/>
        </w:rPr>
      </w:pPr>
      <w:r w:rsidRPr="009631A7">
        <w:rPr>
          <w:lang w:val="en-US"/>
        </w:rPr>
        <w:t>Find all datasets about samples have been analyzed with Qiime?</w:t>
      </w:r>
    </w:p>
    <w:p w:rsidR="006915FB" w:rsidRPr="009631A7" w:rsidRDefault="006915FB" w:rsidP="006915FB">
      <w:pPr>
        <w:widowControl w:val="0"/>
        <w:jc w:val="both"/>
        <w:rPr>
          <w:lang w:val="en-US"/>
        </w:rPr>
      </w:pPr>
    </w:p>
    <w:p w:rsidR="006915FB" w:rsidRPr="009631A7" w:rsidRDefault="006915FB" w:rsidP="00FB21AF">
      <w:pPr>
        <w:widowControl w:val="0"/>
        <w:ind w:firstLine="361"/>
        <w:jc w:val="both"/>
        <w:rPr>
          <w:lang w:val="en-US"/>
        </w:rPr>
      </w:pPr>
      <w:r w:rsidRPr="009631A7">
        <w:rPr>
          <w:lang w:val="en-US"/>
        </w:rPr>
        <w:t xml:space="preserve">The metadata repository uses Virtuoso Triple Store, and by using the </w:t>
      </w:r>
      <w:r w:rsidR="00FB21AF" w:rsidRPr="009631A7">
        <w:rPr>
          <w:lang w:val="en-US"/>
        </w:rPr>
        <w:t>Data Services</w:t>
      </w:r>
      <w:r w:rsidRPr="009631A7">
        <w:rPr>
          <w:lang w:val="en-US"/>
        </w:rPr>
        <w:t xml:space="preserve"> API or the Virtuoso SPARQL endpoint the users can execute SPARQL Queries to retrieve the information of interest. For example a SPARQL query that returns the datasets about </w:t>
      </w:r>
      <w:r w:rsidRPr="009631A7">
        <w:rPr>
          <w:i/>
          <w:lang w:val="en-US"/>
        </w:rPr>
        <w:t>Paraehlersia ferrugina</w:t>
      </w:r>
      <w:r w:rsidRPr="009631A7">
        <w:rPr>
          <w:lang w:val="en-US"/>
        </w:rPr>
        <w:t xml:space="preserve"> </w:t>
      </w:r>
      <w:r w:rsidR="00FB21AF" w:rsidRPr="009631A7">
        <w:rPr>
          <w:lang w:val="en-US"/>
        </w:rPr>
        <w:t>=</w:t>
      </w:r>
      <w:r w:rsidRPr="009631A7">
        <w:rPr>
          <w:lang w:val="en-US"/>
        </w:rPr>
        <w:t xml:space="preserve"> species and the curators contact point is:</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SELECT  distinct ?dataset_name ?contact_point</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WHERE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?species </w:t>
      </w:r>
      <w:r w:rsidR="00FB21AF" w:rsidRPr="009631A7">
        <w:rPr>
          <w:i/>
          <w:sz w:val="18"/>
          <w:lang w:val="en-US"/>
        </w:rPr>
        <w:t xml:space="preserve">rdfs:label </w:t>
      </w:r>
      <w:r w:rsidRPr="009631A7">
        <w:rPr>
          <w:i/>
          <w:sz w:val="18"/>
          <w:lang w:val="en-US"/>
        </w:rPr>
        <w:t xml:space="preserve"> 'Paraehlersia ferrugina' .       </w:t>
      </w:r>
      <w:r w:rsidRPr="009631A7">
        <w:rPr>
          <w:i/>
          <w:sz w:val="18"/>
          <w:lang w:val="en-US"/>
        </w:rPr>
        <w:tab/>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?encounter_event </w:t>
      </w:r>
      <w:r w:rsidR="00FB21AF" w:rsidRPr="009631A7">
        <w:rPr>
          <w:i/>
          <w:sz w:val="18"/>
          <w:lang w:val="en-US"/>
        </w:rPr>
        <w:t>crmsci:has_found_object ?individual</w:t>
      </w:r>
      <w:r w:rsidRPr="009631A7">
        <w:rPr>
          <w:i/>
          <w:sz w:val="18"/>
          <w:lang w:val="en-US"/>
        </w:rPr>
        <w:t xml:space="preserve">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lastRenderedPageBreak/>
        <w:t xml:space="preserve">?id_event </w:t>
      </w:r>
      <w:r w:rsidR="00FB21AF" w:rsidRPr="009631A7">
        <w:rPr>
          <w:i/>
          <w:sz w:val="18"/>
          <w:lang w:val="en-US"/>
        </w:rPr>
        <w:t xml:space="preserve">crm:classified </w:t>
      </w:r>
      <w:r w:rsidRPr="009631A7">
        <w:rPr>
          <w:i/>
          <w:sz w:val="18"/>
          <w:lang w:val="en-US"/>
        </w:rPr>
        <w:t>?</w:t>
      </w:r>
      <w:r w:rsidR="00FB21AF" w:rsidRPr="009631A7">
        <w:rPr>
          <w:i/>
          <w:sz w:val="18"/>
          <w:lang w:val="en-US"/>
        </w:rPr>
        <w:t>individual</w:t>
      </w:r>
      <w:r w:rsidRPr="009631A7">
        <w:rPr>
          <w:i/>
          <w:sz w:val="18"/>
          <w:lang w:val="en-US"/>
        </w:rPr>
        <w:t>.</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?id_event </w:t>
      </w:r>
      <w:r w:rsidR="00FB21AF" w:rsidRPr="009631A7">
        <w:rPr>
          <w:i/>
          <w:sz w:val="18"/>
          <w:lang w:val="en-US"/>
        </w:rPr>
        <w:t>crm:assigned_attribute_to_type</w:t>
      </w:r>
      <w:r w:rsidRPr="009631A7">
        <w:rPr>
          <w:i/>
          <w:sz w:val="18"/>
          <w:lang w:val="en-US"/>
        </w:rPr>
        <w:t xml:space="preserve"> ?species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?dataset </w:t>
      </w:r>
      <w:r w:rsidR="00FB21AF" w:rsidRPr="009631A7">
        <w:rPr>
          <w:i/>
          <w:sz w:val="18"/>
          <w:lang w:val="en-US"/>
        </w:rPr>
        <w:t xml:space="preserve">crm:refers_to </w:t>
      </w:r>
      <w:r w:rsidRPr="009631A7">
        <w:rPr>
          <w:i/>
          <w:sz w:val="18"/>
          <w:lang w:val="en-US"/>
        </w:rPr>
        <w:t>?encounter_event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?dataset </w:t>
      </w:r>
      <w:r w:rsidR="00FB21AF" w:rsidRPr="009631A7">
        <w:rPr>
          <w:i/>
          <w:sz w:val="18"/>
          <w:lang w:val="en-US"/>
        </w:rPr>
        <w:t>rdfs:label</w:t>
      </w:r>
      <w:r w:rsidRPr="009631A7">
        <w:rPr>
          <w:i/>
          <w:sz w:val="18"/>
          <w:lang w:val="en-US"/>
        </w:rPr>
        <w:t xml:space="preserve"> ?dataset_name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?dataset </w:t>
      </w:r>
      <w:r w:rsidR="00FB21AF" w:rsidRPr="009631A7">
        <w:rPr>
          <w:i/>
          <w:sz w:val="18"/>
          <w:lang w:val="en-US"/>
        </w:rPr>
        <w:t>crmo:has_curator</w:t>
      </w:r>
      <w:r w:rsidRPr="009631A7">
        <w:rPr>
          <w:i/>
          <w:sz w:val="18"/>
          <w:lang w:val="en-US"/>
        </w:rPr>
        <w:t xml:space="preserve"> ?curator .</w:t>
      </w:r>
    </w:p>
    <w:p w:rsidR="00970DFE"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 xml:space="preserve">?curator </w:t>
      </w:r>
      <w:r w:rsidR="00FB21AF" w:rsidRPr="009631A7">
        <w:rPr>
          <w:i/>
          <w:sz w:val="18"/>
          <w:lang w:val="en-US"/>
        </w:rPr>
        <w:t>crm:</w:t>
      </w:r>
      <w:r w:rsidRPr="009631A7">
        <w:rPr>
          <w:i/>
          <w:sz w:val="18"/>
          <w:lang w:val="en-US"/>
        </w:rPr>
        <w:t>has_contact_point&gt; ?</w:t>
      </w:r>
      <w:r w:rsidRPr="009631A7">
        <w:rPr>
          <w:i/>
          <w:sz w:val="20"/>
          <w:szCs w:val="20"/>
          <w:lang w:val="en-US"/>
        </w:rPr>
        <w:t>contact</w:t>
      </w:r>
      <w:r w:rsidRPr="009631A7">
        <w:rPr>
          <w:sz w:val="20"/>
          <w:szCs w:val="20"/>
          <w:lang w:val="en-US"/>
        </w:rPr>
        <w:t>_point</w:t>
      </w:r>
      <w:r w:rsidR="00970DFE" w:rsidRPr="009631A7">
        <w:rPr>
          <w:lang w:val="en-US"/>
        </w:rPr>
        <w:t xml:space="preserve"> </w:t>
      </w:r>
    </w:p>
    <w:p w:rsidR="006915FB" w:rsidRPr="009631A7" w:rsidRDefault="006915FB" w:rsidP="006915FB">
      <w:pPr>
        <w:widowControl w:val="0"/>
        <w:pBdr>
          <w:top w:val="single" w:sz="4" w:space="1" w:color="auto"/>
          <w:left w:val="single" w:sz="4" w:space="4" w:color="auto"/>
          <w:bottom w:val="single" w:sz="4" w:space="1" w:color="auto"/>
          <w:right w:val="single" w:sz="4" w:space="4" w:color="auto"/>
        </w:pBdr>
        <w:jc w:val="both"/>
        <w:rPr>
          <w:lang w:val="en-US"/>
        </w:rPr>
      </w:pPr>
      <w:r w:rsidRPr="009631A7">
        <w:rPr>
          <w:i/>
          <w:sz w:val="18"/>
          <w:lang w:val="en-US"/>
        </w:rPr>
        <w:t>}</w:t>
      </w:r>
    </w:p>
    <w:p w:rsidR="006915FB" w:rsidRPr="009631A7" w:rsidRDefault="006915FB" w:rsidP="006915FB">
      <w:pPr>
        <w:widowControl w:val="0"/>
        <w:jc w:val="both"/>
        <w:rPr>
          <w:lang w:val="en-US"/>
        </w:rPr>
      </w:pPr>
      <w:r w:rsidRPr="009631A7">
        <w:rPr>
          <w:lang w:val="en-US"/>
        </w:rPr>
        <w:t>The result as it comes out from the Virtuoso Endpoint:</w:t>
      </w:r>
    </w:p>
    <w:p w:rsidR="006915FB" w:rsidRPr="009631A7" w:rsidRDefault="006915FB" w:rsidP="006915FB">
      <w:pPr>
        <w:widowControl w:val="0"/>
        <w:jc w:val="center"/>
      </w:pPr>
      <w:r w:rsidRPr="009631A7">
        <w:rPr>
          <w:noProof/>
          <w:lang w:val="el-GR" w:eastAsia="el-GR" w:bidi="ar-SA"/>
        </w:rPr>
        <w:drawing>
          <wp:inline distT="114300" distB="114300" distL="114300" distR="114300" wp14:anchorId="17AFA269" wp14:editId="47F647D2">
            <wp:extent cx="2676525" cy="4476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676525" cy="447675"/>
                    </a:xfrm>
                    <a:prstGeom prst="rect">
                      <a:avLst/>
                    </a:prstGeom>
                    <a:ln/>
                  </pic:spPr>
                </pic:pic>
              </a:graphicData>
            </a:graphic>
          </wp:inline>
        </w:drawing>
      </w:r>
    </w:p>
    <w:p w:rsidR="00FB21AF" w:rsidRPr="009631A7" w:rsidRDefault="00FB21AF" w:rsidP="006915FB">
      <w:pPr>
        <w:widowControl w:val="0"/>
        <w:jc w:val="center"/>
      </w:pPr>
    </w:p>
    <w:p w:rsidR="00970DFE" w:rsidRPr="009631A7" w:rsidRDefault="00970DFE" w:rsidP="006915FB">
      <w:pPr>
        <w:widowControl w:val="0"/>
        <w:jc w:val="center"/>
      </w:pPr>
    </w:p>
    <w:p w:rsidR="006915FB" w:rsidRPr="009631A7" w:rsidRDefault="00FB21AF" w:rsidP="006915FB">
      <w:pPr>
        <w:pStyle w:val="Heading2"/>
        <w:rPr>
          <w:rFonts w:asciiTheme="minorHAnsi" w:hAnsiTheme="minorHAnsi"/>
          <w:lang w:val="en-US"/>
        </w:rPr>
      </w:pPr>
      <w:bookmarkStart w:id="126" w:name="_Data_Storage"/>
      <w:bookmarkStart w:id="127" w:name="_Toc437963779"/>
      <w:bookmarkEnd w:id="126"/>
      <w:r w:rsidRPr="009631A7">
        <w:rPr>
          <w:rFonts w:asciiTheme="minorHAnsi" w:hAnsiTheme="minorHAnsi"/>
          <w:lang w:val="en-US"/>
        </w:rPr>
        <w:t xml:space="preserve">Content </w:t>
      </w:r>
      <w:r w:rsidR="006915FB" w:rsidRPr="009631A7">
        <w:rPr>
          <w:rFonts w:asciiTheme="minorHAnsi" w:hAnsiTheme="minorHAnsi"/>
          <w:lang w:val="en-US"/>
        </w:rPr>
        <w:t>Storage</w:t>
      </w:r>
      <w:bookmarkEnd w:id="127"/>
    </w:p>
    <w:p w:rsidR="00970DFE" w:rsidRPr="009631A7" w:rsidRDefault="00970DFE" w:rsidP="00970DFE">
      <w:pPr>
        <w:rPr>
          <w:lang w:val="en-US"/>
        </w:rPr>
      </w:pPr>
    </w:p>
    <w:p w:rsidR="00970DFE" w:rsidRPr="009631A7" w:rsidRDefault="0057530B" w:rsidP="00970DFE">
      <w:pPr>
        <w:widowControl w:val="0"/>
        <w:ind w:firstLine="360"/>
        <w:jc w:val="both"/>
        <w:rPr>
          <w:lang w:val="en-US"/>
        </w:rPr>
      </w:pPr>
      <w:r w:rsidRPr="009631A7">
        <w:rPr>
          <w:lang w:val="en-US"/>
        </w:rPr>
        <w:t xml:space="preserve">The </w:t>
      </w:r>
      <w:r w:rsidRPr="009631A7">
        <w:rPr>
          <w:bCs/>
          <w:iCs/>
          <w:lang w:val="en-US"/>
        </w:rPr>
        <w:t xml:space="preserve">data storage stores any raw data / </w:t>
      </w:r>
      <w:r w:rsidRPr="009631A7">
        <w:rPr>
          <w:lang w:val="en-US"/>
        </w:rPr>
        <w:t>datasets that the Data Providers will upload to the system. (Datasets, Images, DNA sequence files, Analysis Products)</w:t>
      </w:r>
      <w:r w:rsidR="00970DFE" w:rsidRPr="009631A7">
        <w:rPr>
          <w:lang w:val="en-US"/>
        </w:rPr>
        <w:t xml:space="preserve">. </w:t>
      </w:r>
      <w:r w:rsidRPr="009631A7">
        <w:rPr>
          <w:lang w:val="en-US"/>
        </w:rPr>
        <w:t xml:space="preserve">The raw data are </w:t>
      </w:r>
      <w:r w:rsidRPr="009631A7">
        <w:rPr>
          <w:bCs/>
          <w:iCs/>
          <w:lang w:val="en-US"/>
        </w:rPr>
        <w:t>linked</w:t>
      </w:r>
      <w:r w:rsidRPr="009631A7">
        <w:rPr>
          <w:lang w:val="en-US"/>
        </w:rPr>
        <w:t xml:space="preserve"> with the metadata into the metadata repository and the directory entries by the dataset’s URI.</w:t>
      </w:r>
      <w:r w:rsidR="00970DFE" w:rsidRPr="009631A7">
        <w:rPr>
          <w:lang w:val="en-US"/>
        </w:rPr>
        <w:t xml:space="preserve"> </w:t>
      </w:r>
    </w:p>
    <w:p w:rsidR="00970DFE" w:rsidRPr="009631A7" w:rsidRDefault="00970DFE" w:rsidP="00970DFE">
      <w:pPr>
        <w:widowControl w:val="0"/>
        <w:ind w:firstLine="360"/>
        <w:jc w:val="both"/>
        <w:rPr>
          <w:lang w:val="en-US"/>
        </w:rPr>
      </w:pPr>
      <w:r w:rsidRPr="009631A7">
        <w:rPr>
          <w:lang w:val="en-US"/>
        </w:rPr>
        <w:t>The data storage is currently central but is can be federated among different insitutions. The following requirements are mandatory for the content storage:</w:t>
      </w:r>
    </w:p>
    <w:p w:rsidR="00FB36EA" w:rsidRPr="009631A7" w:rsidRDefault="0057530B" w:rsidP="00970DFE">
      <w:pPr>
        <w:widowControl w:val="0"/>
        <w:numPr>
          <w:ilvl w:val="0"/>
          <w:numId w:val="43"/>
        </w:numPr>
        <w:rPr>
          <w:lang w:val="el-GR"/>
        </w:rPr>
      </w:pPr>
      <w:r w:rsidRPr="009631A7">
        <w:rPr>
          <w:i/>
          <w:iCs/>
          <w:lang w:val="en-US"/>
        </w:rPr>
        <w:t>Access control and Authentication</w:t>
      </w:r>
    </w:p>
    <w:p w:rsidR="00FB36EA" w:rsidRPr="009631A7" w:rsidRDefault="0057530B" w:rsidP="00970DFE">
      <w:pPr>
        <w:widowControl w:val="0"/>
        <w:numPr>
          <w:ilvl w:val="0"/>
          <w:numId w:val="43"/>
        </w:numPr>
        <w:rPr>
          <w:lang w:val="el-GR"/>
        </w:rPr>
      </w:pPr>
      <w:r w:rsidRPr="009631A7">
        <w:rPr>
          <w:i/>
          <w:iCs/>
          <w:lang w:val="en-US"/>
        </w:rPr>
        <w:t>Management of Data Capabilities</w:t>
      </w:r>
    </w:p>
    <w:p w:rsidR="00FB36EA" w:rsidRPr="009631A7" w:rsidRDefault="0057530B" w:rsidP="00970DFE">
      <w:pPr>
        <w:widowControl w:val="0"/>
        <w:numPr>
          <w:ilvl w:val="0"/>
          <w:numId w:val="43"/>
        </w:numPr>
        <w:rPr>
          <w:lang w:val="el-GR"/>
        </w:rPr>
      </w:pPr>
      <w:r w:rsidRPr="009631A7">
        <w:rPr>
          <w:i/>
          <w:iCs/>
          <w:lang w:val="en-US"/>
        </w:rPr>
        <w:t xml:space="preserve">Link with the Metadata Repository </w:t>
      </w:r>
    </w:p>
    <w:p w:rsidR="00FB36EA" w:rsidRPr="009631A7" w:rsidRDefault="0057530B" w:rsidP="00970DFE">
      <w:pPr>
        <w:widowControl w:val="0"/>
        <w:numPr>
          <w:ilvl w:val="0"/>
          <w:numId w:val="43"/>
        </w:numPr>
        <w:rPr>
          <w:lang w:val="el-GR"/>
        </w:rPr>
      </w:pPr>
      <w:r w:rsidRPr="009631A7">
        <w:rPr>
          <w:i/>
          <w:iCs/>
          <w:lang w:val="en-US"/>
        </w:rPr>
        <w:t>Compatibility</w:t>
      </w:r>
    </w:p>
    <w:p w:rsidR="00FB36EA" w:rsidRPr="009631A7" w:rsidRDefault="0057530B" w:rsidP="00970DFE">
      <w:pPr>
        <w:widowControl w:val="0"/>
        <w:numPr>
          <w:ilvl w:val="0"/>
          <w:numId w:val="43"/>
        </w:numPr>
        <w:rPr>
          <w:lang w:val="el-GR"/>
        </w:rPr>
      </w:pPr>
      <w:r w:rsidRPr="009631A7">
        <w:rPr>
          <w:i/>
          <w:iCs/>
          <w:lang w:val="en-US"/>
        </w:rPr>
        <w:t>Efficiency</w:t>
      </w:r>
    </w:p>
    <w:p w:rsidR="00FB36EA" w:rsidRPr="009631A7" w:rsidRDefault="0057530B" w:rsidP="00970DFE">
      <w:pPr>
        <w:widowControl w:val="0"/>
        <w:numPr>
          <w:ilvl w:val="0"/>
          <w:numId w:val="43"/>
        </w:numPr>
        <w:rPr>
          <w:lang w:val="el-GR"/>
        </w:rPr>
      </w:pPr>
      <w:r w:rsidRPr="009631A7">
        <w:rPr>
          <w:i/>
          <w:iCs/>
          <w:lang w:val="en-US"/>
        </w:rPr>
        <w:t>Access control and Authentication</w:t>
      </w:r>
    </w:p>
    <w:p w:rsidR="00FB36EA" w:rsidRPr="009631A7" w:rsidRDefault="0057530B" w:rsidP="00970DFE">
      <w:pPr>
        <w:widowControl w:val="0"/>
        <w:numPr>
          <w:ilvl w:val="0"/>
          <w:numId w:val="43"/>
        </w:numPr>
        <w:rPr>
          <w:lang w:val="el-GR"/>
        </w:rPr>
      </w:pPr>
      <w:r w:rsidRPr="009631A7">
        <w:rPr>
          <w:i/>
          <w:iCs/>
          <w:lang w:val="en-US"/>
        </w:rPr>
        <w:t>Management of Data Capabilities</w:t>
      </w:r>
    </w:p>
    <w:p w:rsidR="00FB36EA" w:rsidRPr="009631A7" w:rsidRDefault="0057530B" w:rsidP="00970DFE">
      <w:pPr>
        <w:widowControl w:val="0"/>
        <w:numPr>
          <w:ilvl w:val="0"/>
          <w:numId w:val="43"/>
        </w:numPr>
        <w:rPr>
          <w:lang w:val="el-GR"/>
        </w:rPr>
      </w:pPr>
      <w:r w:rsidRPr="009631A7">
        <w:rPr>
          <w:i/>
          <w:iCs/>
          <w:lang w:val="en-US"/>
        </w:rPr>
        <w:t xml:space="preserve">Link with the Metadata Repository </w:t>
      </w:r>
    </w:p>
    <w:p w:rsidR="00970DFE" w:rsidRPr="009631A7" w:rsidRDefault="0057530B" w:rsidP="00970DFE">
      <w:pPr>
        <w:widowControl w:val="0"/>
        <w:numPr>
          <w:ilvl w:val="0"/>
          <w:numId w:val="43"/>
        </w:numPr>
        <w:rPr>
          <w:lang w:val="el-GR"/>
        </w:rPr>
      </w:pPr>
      <w:r w:rsidRPr="009631A7">
        <w:rPr>
          <w:i/>
          <w:iCs/>
          <w:lang w:val="en-US"/>
        </w:rPr>
        <w:t>Compatibility</w:t>
      </w:r>
    </w:p>
    <w:p w:rsidR="00970DFE" w:rsidRPr="009631A7" w:rsidRDefault="00970DFE" w:rsidP="00970DFE">
      <w:pPr>
        <w:widowControl w:val="0"/>
        <w:ind w:left="720"/>
        <w:rPr>
          <w:lang w:val="el-GR"/>
        </w:rPr>
      </w:pPr>
    </w:p>
    <w:p w:rsidR="00FB36EA" w:rsidRPr="009631A7" w:rsidRDefault="00970DFE" w:rsidP="00970DFE">
      <w:pPr>
        <w:widowControl w:val="0"/>
        <w:ind w:firstLine="360"/>
        <w:jc w:val="both"/>
        <w:rPr>
          <w:lang w:val="en-US"/>
        </w:rPr>
      </w:pPr>
      <w:r w:rsidRPr="009631A7">
        <w:rPr>
          <w:lang w:val="en-US"/>
        </w:rPr>
        <w:lastRenderedPageBreak/>
        <w:t xml:space="preserve">We selected iRODS that fulfills the above requirements and </w:t>
      </w:r>
      <w:r w:rsidR="0057530B" w:rsidRPr="009631A7">
        <w:rPr>
          <w:lang w:val="en-US"/>
        </w:rPr>
        <w:t xml:space="preserve"> gives the possibilities of either implementing a centralized content storage or a federated one.</w:t>
      </w:r>
      <w:r w:rsidRPr="009631A7">
        <w:rPr>
          <w:lang w:val="en-US"/>
        </w:rPr>
        <w:t xml:space="preserve"> More detailed information about the functionality of the content storage are contained in the next section.</w:t>
      </w:r>
    </w:p>
    <w:p w:rsidR="00FB21AF" w:rsidRPr="009631A7" w:rsidRDefault="00FB21AF" w:rsidP="006915FB">
      <w:pPr>
        <w:widowControl w:val="0"/>
        <w:ind w:firstLine="580"/>
        <w:rPr>
          <w:lang w:val="en-US"/>
        </w:rPr>
      </w:pPr>
    </w:p>
    <w:p w:rsidR="006915FB" w:rsidRPr="009631A7" w:rsidRDefault="006915FB" w:rsidP="006915FB">
      <w:pPr>
        <w:pStyle w:val="Heading2"/>
        <w:rPr>
          <w:rFonts w:asciiTheme="minorHAnsi" w:hAnsiTheme="minorHAnsi"/>
          <w:lang w:val="en-US"/>
        </w:rPr>
      </w:pPr>
      <w:bookmarkStart w:id="128" w:name="_Mapping_Mechanism_Tool"/>
      <w:bookmarkStart w:id="129" w:name="_Toc437963780"/>
      <w:bookmarkEnd w:id="128"/>
      <w:r w:rsidRPr="009631A7">
        <w:rPr>
          <w:rFonts w:asciiTheme="minorHAnsi" w:hAnsiTheme="minorHAnsi"/>
          <w:lang w:val="en-US"/>
        </w:rPr>
        <w:t>Mapping Mechanism Tool</w:t>
      </w:r>
      <w:bookmarkEnd w:id="129"/>
    </w:p>
    <w:p w:rsidR="004F1497" w:rsidRPr="009631A7" w:rsidRDefault="004F1497" w:rsidP="004F1497">
      <w:pPr>
        <w:rPr>
          <w:lang w:val="en-US"/>
        </w:rPr>
      </w:pPr>
    </w:p>
    <w:p w:rsidR="007117D5" w:rsidRPr="009631A7" w:rsidRDefault="006915FB" w:rsidP="006915FB">
      <w:pPr>
        <w:widowControl w:val="0"/>
        <w:ind w:firstLine="580"/>
        <w:jc w:val="both"/>
        <w:rPr>
          <w:lang w:val="en-US"/>
        </w:rPr>
      </w:pPr>
      <w:r w:rsidRPr="009631A7">
        <w:rPr>
          <w:lang w:val="en-US"/>
        </w:rPr>
        <w:t>The mapping mechanism provides the mechanism for mapping the metadata from the data files described in various formats</w:t>
      </w:r>
      <w:r w:rsidR="00326976" w:rsidRPr="009631A7">
        <w:rPr>
          <w:lang w:val="en-US"/>
        </w:rPr>
        <w:t xml:space="preserve"> </w:t>
      </w:r>
      <w:r w:rsidRPr="009631A7">
        <w:rPr>
          <w:lang w:val="en-US"/>
        </w:rPr>
        <w:t xml:space="preserve">(ISO 21127, Dublin Core, DwC) to the unique format accepted by the metadata repository. </w:t>
      </w:r>
      <w:r w:rsidR="007117D5" w:rsidRPr="009631A7">
        <w:rPr>
          <w:lang w:val="en-US"/>
        </w:rPr>
        <w:t>The users can use</w:t>
      </w:r>
      <w:r w:rsidRPr="009631A7">
        <w:rPr>
          <w:lang w:val="en-US"/>
        </w:rPr>
        <w:t xml:space="preserve"> </w:t>
      </w:r>
      <w:r w:rsidRPr="009631A7">
        <w:rPr>
          <w:b/>
          <w:i/>
          <w:lang w:val="en-US"/>
        </w:rPr>
        <w:t>x3ml language</w:t>
      </w:r>
      <w:r w:rsidRPr="009631A7">
        <w:rPr>
          <w:lang w:val="en-US"/>
        </w:rPr>
        <w:t xml:space="preserve">, </w:t>
      </w:r>
      <w:r w:rsidRPr="009631A7">
        <w:rPr>
          <w:b/>
          <w:i/>
          <w:lang w:val="en-US"/>
        </w:rPr>
        <w:t>3M editor</w:t>
      </w:r>
      <w:r w:rsidRPr="009631A7">
        <w:rPr>
          <w:lang w:val="en-US"/>
        </w:rPr>
        <w:t xml:space="preserve"> and </w:t>
      </w:r>
      <w:r w:rsidRPr="009631A7">
        <w:rPr>
          <w:b/>
          <w:i/>
          <w:lang w:val="en-US"/>
        </w:rPr>
        <w:t>x3ml engine</w:t>
      </w:r>
      <w:r w:rsidRPr="009631A7">
        <w:rPr>
          <w:lang w:val="en-US"/>
        </w:rPr>
        <w:t xml:space="preserve">  for this purpose</w:t>
      </w:r>
      <w:r w:rsidR="007117D5" w:rsidRPr="009631A7">
        <w:rPr>
          <w:lang w:val="en-US"/>
        </w:rPr>
        <w:t xml:space="preserve"> or the Data Services API transformation functions</w:t>
      </w:r>
      <w:r w:rsidRPr="009631A7">
        <w:rPr>
          <w:lang w:val="en-US"/>
        </w:rPr>
        <w:t>.</w:t>
      </w:r>
    </w:p>
    <w:p w:rsidR="004F1497" w:rsidRPr="009631A7" w:rsidRDefault="004F1497" w:rsidP="004F1497">
      <w:pPr>
        <w:widowControl w:val="0"/>
        <w:ind w:firstLine="720"/>
        <w:jc w:val="both"/>
        <w:rPr>
          <w:lang w:val="en-US"/>
        </w:rPr>
      </w:pPr>
      <w:r w:rsidRPr="009631A7">
        <w:rPr>
          <w:lang w:val="en-US"/>
        </w:rPr>
        <w:t xml:space="preserve">A brief summary of the mapping and transformation process using the </w:t>
      </w:r>
      <w:r w:rsidRPr="009631A7">
        <w:rPr>
          <w:b/>
          <w:lang w:val="en-US"/>
        </w:rPr>
        <w:t>x3ml engine</w:t>
      </w:r>
      <w:r w:rsidRPr="009631A7">
        <w:rPr>
          <w:lang w:val="en-US"/>
        </w:rPr>
        <w:t xml:space="preserve"> is depicted in the following picture:</w:t>
      </w:r>
    </w:p>
    <w:p w:rsidR="004F1497" w:rsidRPr="009631A7" w:rsidRDefault="004F1497" w:rsidP="004F1497">
      <w:pPr>
        <w:keepNext/>
        <w:widowControl w:val="0"/>
        <w:ind w:firstLine="720"/>
        <w:jc w:val="center"/>
      </w:pPr>
      <w:r w:rsidRPr="009631A7">
        <w:rPr>
          <w:noProof/>
          <w:lang w:val="el-GR" w:eastAsia="el-GR" w:bidi="ar-SA"/>
        </w:rPr>
        <w:drawing>
          <wp:inline distT="0" distB="0" distL="0" distR="0" wp14:anchorId="4E2E2D89" wp14:editId="5C95D056">
            <wp:extent cx="1960092" cy="27717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1488" cy="2787890"/>
                    </a:xfrm>
                    <a:prstGeom prst="rect">
                      <a:avLst/>
                    </a:prstGeom>
                    <a:noFill/>
                    <a:ln>
                      <a:noFill/>
                    </a:ln>
                  </pic:spPr>
                </pic:pic>
              </a:graphicData>
            </a:graphic>
          </wp:inline>
        </w:drawing>
      </w:r>
    </w:p>
    <w:p w:rsidR="004F1497" w:rsidRPr="009631A7" w:rsidRDefault="004F1497" w:rsidP="004F1497">
      <w:pPr>
        <w:pStyle w:val="Caption"/>
        <w:jc w:val="center"/>
        <w:rPr>
          <w:sz w:val="22"/>
        </w:rPr>
      </w:pPr>
      <w:bookmarkStart w:id="130" w:name="_Toc437963831"/>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23</w:t>
      </w:r>
      <w:r w:rsidRPr="009631A7">
        <w:rPr>
          <w:sz w:val="22"/>
        </w:rPr>
        <w:fldChar w:fldCharType="end"/>
      </w:r>
      <w:r w:rsidRPr="009631A7">
        <w:rPr>
          <w:sz w:val="22"/>
        </w:rPr>
        <w:t xml:space="preserve"> : Source Records Tranformation and Ingestion using x3ml Engine Diagram</w:t>
      </w:r>
      <w:bookmarkEnd w:id="130"/>
    </w:p>
    <w:p w:rsidR="004F1497" w:rsidRPr="009631A7" w:rsidRDefault="004F1497" w:rsidP="004F1497">
      <w:pPr>
        <w:tabs>
          <w:tab w:val="left" w:pos="3555"/>
        </w:tabs>
      </w:pPr>
      <w:r w:rsidRPr="009631A7">
        <w:tab/>
      </w:r>
    </w:p>
    <w:p w:rsidR="004F1497" w:rsidRPr="009631A7" w:rsidRDefault="007117D5" w:rsidP="004F1497">
      <w:pPr>
        <w:pStyle w:val="Heading2"/>
        <w:rPr>
          <w:rFonts w:asciiTheme="minorHAnsi" w:hAnsiTheme="minorHAnsi"/>
          <w:lang w:val="en-US"/>
        </w:rPr>
      </w:pPr>
      <w:bookmarkStart w:id="131" w:name="_Policies"/>
      <w:bookmarkStart w:id="132" w:name="_Toc437963781"/>
      <w:bookmarkEnd w:id="131"/>
      <w:r w:rsidRPr="009631A7">
        <w:rPr>
          <w:rFonts w:asciiTheme="minorHAnsi" w:hAnsiTheme="minorHAnsi"/>
          <w:lang w:val="en-US"/>
        </w:rPr>
        <w:t>Policies</w:t>
      </w:r>
      <w:bookmarkEnd w:id="132"/>
    </w:p>
    <w:p w:rsidR="004F1497" w:rsidRPr="009631A7" w:rsidRDefault="004F1497" w:rsidP="008D3C0C">
      <w:pPr>
        <w:widowControl w:val="0"/>
        <w:ind w:firstLine="568"/>
        <w:jc w:val="both"/>
        <w:rPr>
          <w:lang w:val="en-US"/>
        </w:rPr>
      </w:pPr>
    </w:p>
    <w:p w:rsidR="0057530B" w:rsidRPr="009631A7" w:rsidRDefault="0057530B" w:rsidP="008D3C0C">
      <w:pPr>
        <w:widowControl w:val="0"/>
        <w:ind w:firstLine="568"/>
        <w:jc w:val="both"/>
        <w:rPr>
          <w:lang w:val="en-US"/>
        </w:rPr>
      </w:pPr>
      <w:r w:rsidRPr="009631A7">
        <w:rPr>
          <w:lang w:val="en-US"/>
        </w:rPr>
        <w:t>In this section a number of policies that we used in the infrastructure regarding some important processes such as updating, recovering from failures etc are presented. Most of these policies are designed from scratch for the needs of LW Greece and are applied for the first time in the project.</w:t>
      </w:r>
    </w:p>
    <w:p w:rsidR="009523F1" w:rsidRPr="009631A7" w:rsidRDefault="009523F1" w:rsidP="003E46F7">
      <w:pPr>
        <w:pStyle w:val="Heading4"/>
        <w:rPr>
          <w:rFonts w:asciiTheme="minorHAnsi" w:hAnsiTheme="minorHAnsi"/>
          <w:lang w:val="en-US"/>
        </w:rPr>
      </w:pPr>
      <w:r w:rsidRPr="009631A7">
        <w:rPr>
          <w:rFonts w:asciiTheme="minorHAnsi" w:hAnsiTheme="minorHAnsi"/>
          <w:lang w:val="en-US"/>
        </w:rPr>
        <w:t xml:space="preserve">Publishing </w:t>
      </w:r>
    </w:p>
    <w:p w:rsidR="00347603" w:rsidRPr="009631A7" w:rsidRDefault="00347603" w:rsidP="00347603">
      <w:pPr>
        <w:tabs>
          <w:tab w:val="left" w:pos="2700"/>
        </w:tabs>
        <w:ind w:firstLine="720"/>
        <w:jc w:val="both"/>
        <w:rPr>
          <w:lang w:val="en-US"/>
        </w:rPr>
      </w:pPr>
      <w:r w:rsidRPr="009631A7">
        <w:rPr>
          <w:lang w:val="en-US"/>
        </w:rPr>
        <w:t xml:space="preserve">The publishing of data in the infrastructure consists of main 3 steps. The first step of data publishing is the importing of information for the data resource (curator, access method, type) in the Directory. This can be done either by filling a form in the Portal’s Web </w:t>
      </w:r>
      <w:r w:rsidRPr="009631A7">
        <w:rPr>
          <w:lang w:val="en-US"/>
        </w:rPr>
        <w:lastRenderedPageBreak/>
        <w:t>Application or by uploading a .csv file with the information. In both cases a URI is being created for the data resource, a folder is created for the resource in the content storage and the csv file (in the case of the form it is automatically created) is stored in the content storage with a minimal set of metadata (creator, date, URI, type). The csv file is also being replicated in the Recovery Folder of the content storage. The csv contents are transformed in triples and are stored in the Directory’s triple store.</w:t>
      </w:r>
    </w:p>
    <w:p w:rsidR="009523F1" w:rsidRPr="009631A7" w:rsidRDefault="00347603" w:rsidP="00347603">
      <w:pPr>
        <w:tabs>
          <w:tab w:val="left" w:pos="2700"/>
        </w:tabs>
        <w:ind w:firstLine="720"/>
        <w:jc w:val="both"/>
        <w:rPr>
          <w:lang w:val="en-US"/>
        </w:rPr>
      </w:pPr>
      <w:r w:rsidRPr="009631A7">
        <w:rPr>
          <w:lang w:val="en-US"/>
        </w:rPr>
        <w:t>The second step is the publishing of metadata about the data resource. This can be done by filling and uploading  the related templates that correspond to different semantic concepts. These templates that are in csv format are stored in the content storage folder of the data resource  with a minimal set of metadata, are transformed in triples and are stored in the Metadata Repository’s triple store.</w:t>
      </w:r>
    </w:p>
    <w:p w:rsidR="00347603" w:rsidRPr="009631A7" w:rsidRDefault="00347603" w:rsidP="00347603">
      <w:pPr>
        <w:tabs>
          <w:tab w:val="left" w:pos="2700"/>
        </w:tabs>
        <w:ind w:firstLine="720"/>
        <w:jc w:val="both"/>
        <w:rPr>
          <w:lang w:val="en-US"/>
        </w:rPr>
      </w:pPr>
      <w:r w:rsidRPr="009631A7">
        <w:rPr>
          <w:lang w:val="en-US"/>
        </w:rPr>
        <w:t>The third step of the publishing, is the publishing of the exact data resourse. This can be done by a form from the portal or by using the data services API. The data resource is being saved in the data resource folder in the content storage with a minimal set of metadata.</w:t>
      </w:r>
    </w:p>
    <w:p w:rsidR="003A4906" w:rsidRPr="009631A7" w:rsidRDefault="003A4906" w:rsidP="003A4906">
      <w:pPr>
        <w:keepNext/>
        <w:tabs>
          <w:tab w:val="left" w:pos="2700"/>
        </w:tabs>
        <w:jc w:val="both"/>
      </w:pPr>
      <w:r w:rsidRPr="009631A7">
        <w:rPr>
          <w:noProof/>
          <w:lang w:val="el-GR" w:eastAsia="el-GR" w:bidi="ar-SA"/>
        </w:rPr>
        <w:drawing>
          <wp:inline distT="0" distB="0" distL="0" distR="0" wp14:anchorId="7A665ED6" wp14:editId="445131A7">
            <wp:extent cx="5267325" cy="3676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3676650"/>
                    </a:xfrm>
                    <a:prstGeom prst="rect">
                      <a:avLst/>
                    </a:prstGeom>
                    <a:noFill/>
                    <a:ln>
                      <a:noFill/>
                    </a:ln>
                  </pic:spPr>
                </pic:pic>
              </a:graphicData>
            </a:graphic>
          </wp:inline>
        </w:drawing>
      </w:r>
    </w:p>
    <w:p w:rsidR="003A4906" w:rsidRPr="009631A7" w:rsidRDefault="003A4906" w:rsidP="003A4906">
      <w:pPr>
        <w:pStyle w:val="Caption"/>
        <w:jc w:val="center"/>
        <w:rPr>
          <w:sz w:val="22"/>
          <w:lang w:val="en-US"/>
        </w:rPr>
      </w:pPr>
      <w:bookmarkStart w:id="133" w:name="_Toc437963832"/>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24</w:t>
      </w:r>
      <w:r w:rsidRPr="009631A7">
        <w:rPr>
          <w:sz w:val="22"/>
        </w:rPr>
        <w:fldChar w:fldCharType="end"/>
      </w:r>
      <w:r w:rsidRPr="009631A7">
        <w:rPr>
          <w:sz w:val="22"/>
        </w:rPr>
        <w:t>: Data Publishing Abstract Diagram</w:t>
      </w:r>
      <w:bookmarkEnd w:id="133"/>
    </w:p>
    <w:p w:rsidR="009523F1" w:rsidRPr="009631A7" w:rsidRDefault="009523F1" w:rsidP="009523F1">
      <w:pPr>
        <w:pStyle w:val="Heading4"/>
        <w:rPr>
          <w:rFonts w:asciiTheme="minorHAnsi" w:hAnsiTheme="minorHAnsi"/>
          <w:lang w:val="en-US"/>
        </w:rPr>
      </w:pPr>
      <w:r w:rsidRPr="009631A7">
        <w:rPr>
          <w:rFonts w:asciiTheme="minorHAnsi" w:hAnsiTheme="minorHAnsi"/>
          <w:lang w:val="en-US"/>
        </w:rPr>
        <w:t>Updating</w:t>
      </w:r>
    </w:p>
    <w:p w:rsidR="0057530B" w:rsidRPr="009631A7" w:rsidRDefault="00347603" w:rsidP="0057530B">
      <w:pPr>
        <w:widowControl w:val="0"/>
        <w:ind w:firstLine="568"/>
        <w:jc w:val="both"/>
        <w:rPr>
          <w:lang w:val="en-US"/>
        </w:rPr>
      </w:pPr>
      <w:r w:rsidRPr="009631A7">
        <w:rPr>
          <w:lang w:val="en-US"/>
        </w:rPr>
        <w:t xml:space="preserve">The updating in LW Greece infrastructure is not a trivial task because of the complexity of updating a semantic graph contents. To update the directory service contents that are related with a data resource, the csv file that is stored in the content storage is being replaced, and the related contents of the directory triple store are deleted until a defined depth (that in the most cases is set to 1) and reimported from the csv file. </w:t>
      </w:r>
    </w:p>
    <w:p w:rsidR="00347603" w:rsidRPr="009631A7" w:rsidRDefault="00347603" w:rsidP="0057530B">
      <w:pPr>
        <w:widowControl w:val="0"/>
        <w:ind w:firstLine="568"/>
        <w:jc w:val="both"/>
        <w:rPr>
          <w:lang w:val="en-US"/>
        </w:rPr>
      </w:pPr>
      <w:r w:rsidRPr="009631A7">
        <w:rPr>
          <w:lang w:val="en-US"/>
        </w:rPr>
        <w:lastRenderedPageBreak/>
        <w:t>To update the contents of the metadata repository, the related csv files are replaces in the content storage and the related contents of the metadata repository triple store are deleted until a defined depth (which is again set to 1 for most of the cases) and the data is reimported in the triple store.</w:t>
      </w:r>
    </w:p>
    <w:p w:rsidR="00347603" w:rsidRPr="009631A7" w:rsidRDefault="00347603" w:rsidP="0057530B">
      <w:pPr>
        <w:widowControl w:val="0"/>
        <w:ind w:firstLine="568"/>
        <w:jc w:val="both"/>
        <w:rPr>
          <w:lang w:val="en-US"/>
        </w:rPr>
      </w:pPr>
      <w:r w:rsidRPr="009631A7">
        <w:rPr>
          <w:lang w:val="en-US"/>
        </w:rPr>
        <w:t>To update the content storage contents (eg</w:t>
      </w:r>
      <w:r w:rsidR="00782B1D" w:rsidRPr="009631A7">
        <w:rPr>
          <w:lang w:val="en-US"/>
        </w:rPr>
        <w:t>.</w:t>
      </w:r>
      <w:r w:rsidRPr="009631A7">
        <w:rPr>
          <w:lang w:val="en-US"/>
        </w:rPr>
        <w:t xml:space="preserve"> upload a new file), the previous file has to be deleted and replaced with new one. Each new dataset is seen as a new data resource and not as a new version of the previous one.</w:t>
      </w:r>
    </w:p>
    <w:p w:rsidR="009523F1" w:rsidRPr="009631A7" w:rsidRDefault="009523F1" w:rsidP="009523F1">
      <w:pPr>
        <w:pStyle w:val="Heading4"/>
        <w:rPr>
          <w:rFonts w:asciiTheme="minorHAnsi" w:hAnsiTheme="minorHAnsi"/>
          <w:lang w:val="en-US"/>
        </w:rPr>
      </w:pPr>
      <w:r w:rsidRPr="009631A7">
        <w:rPr>
          <w:rFonts w:asciiTheme="minorHAnsi" w:hAnsiTheme="minorHAnsi"/>
          <w:lang w:val="en-US"/>
        </w:rPr>
        <w:t>Versioning</w:t>
      </w:r>
    </w:p>
    <w:p w:rsidR="0057530B" w:rsidRPr="009631A7" w:rsidRDefault="00782B1D" w:rsidP="00782B1D">
      <w:pPr>
        <w:widowControl w:val="0"/>
        <w:ind w:firstLine="568"/>
        <w:jc w:val="both"/>
        <w:rPr>
          <w:lang w:val="en-US"/>
        </w:rPr>
      </w:pPr>
      <w:r w:rsidRPr="009631A7">
        <w:rPr>
          <w:lang w:val="en-US"/>
        </w:rPr>
        <w:t>Versioning of files is achieved in the content storage by keeping information on the importing date of the file. The versioning is applied in the metadata files (directory metadata, metadata repository files) and not to the datasets because each new dataset is seen as a new data resource and not as a new version of the previous one.</w:t>
      </w:r>
    </w:p>
    <w:p w:rsidR="0057530B" w:rsidRPr="009631A7" w:rsidRDefault="009523F1" w:rsidP="009523F1">
      <w:pPr>
        <w:pStyle w:val="Heading4"/>
        <w:rPr>
          <w:rFonts w:asciiTheme="minorHAnsi" w:hAnsiTheme="minorHAnsi"/>
          <w:lang w:val="en-US"/>
        </w:rPr>
      </w:pPr>
      <w:r w:rsidRPr="009631A7">
        <w:rPr>
          <w:rFonts w:asciiTheme="minorHAnsi" w:hAnsiTheme="minorHAnsi"/>
          <w:lang w:val="en-US"/>
        </w:rPr>
        <w:t>URI creation</w:t>
      </w:r>
    </w:p>
    <w:p w:rsidR="0057530B" w:rsidRPr="009631A7" w:rsidRDefault="00782B1D" w:rsidP="0057530B">
      <w:pPr>
        <w:widowControl w:val="0"/>
        <w:ind w:firstLine="568"/>
        <w:jc w:val="both"/>
        <w:rPr>
          <w:lang w:val="en-US"/>
        </w:rPr>
      </w:pPr>
      <w:r w:rsidRPr="009631A7">
        <w:rPr>
          <w:lang w:val="en-US"/>
        </w:rPr>
        <w:t>Regarding the URI creation policy of the infrastructure it was decided that the URIs should be human readable, and to provide information on the type of the entity that they identify. The format of the URIs that are automatically created is:</w:t>
      </w:r>
    </w:p>
    <w:p w:rsidR="00782B1D" w:rsidRPr="009631A7" w:rsidRDefault="0043177B" w:rsidP="00782B1D">
      <w:pPr>
        <w:widowControl w:val="0"/>
        <w:ind w:firstLine="568"/>
        <w:jc w:val="center"/>
        <w:rPr>
          <w:b/>
          <w:lang w:val="en-US"/>
        </w:rPr>
      </w:pPr>
      <w:hyperlink r:id="rId52" w:history="1">
        <w:r w:rsidR="00782B1D" w:rsidRPr="009631A7">
          <w:rPr>
            <w:rStyle w:val="Hyperlink"/>
            <w:b/>
            <w:color w:val="auto"/>
            <w:u w:val="none"/>
            <w:lang w:val="en-US"/>
          </w:rPr>
          <w:t>www.lifewatchgreece.eu/entity/</w:t>
        </w:r>
      </w:hyperlink>
      <w:r w:rsidR="00782B1D" w:rsidRPr="009631A7">
        <w:rPr>
          <w:b/>
          <w:lang w:val="en-US"/>
        </w:rPr>
        <w:t xml:space="preserve"> + entityType/ + entityID_trimed_inLowerCase</w:t>
      </w:r>
    </w:p>
    <w:p w:rsidR="00782B1D" w:rsidRPr="009631A7" w:rsidRDefault="00782B1D" w:rsidP="00782B1D">
      <w:pPr>
        <w:widowControl w:val="0"/>
        <w:rPr>
          <w:lang w:val="en-US"/>
        </w:rPr>
      </w:pPr>
      <w:r w:rsidRPr="009631A7">
        <w:rPr>
          <w:lang w:val="en-US"/>
        </w:rPr>
        <w:t xml:space="preserve">For example the produced URI for Lake Carla is: </w:t>
      </w:r>
    </w:p>
    <w:p w:rsidR="00782B1D" w:rsidRPr="009631A7" w:rsidRDefault="0043177B" w:rsidP="00782B1D">
      <w:pPr>
        <w:widowControl w:val="0"/>
        <w:ind w:firstLine="568"/>
        <w:jc w:val="center"/>
        <w:rPr>
          <w:b/>
          <w:sz w:val="24"/>
          <w:lang w:val="en-US"/>
        </w:rPr>
      </w:pPr>
      <w:hyperlink r:id="rId53" w:history="1">
        <w:r w:rsidR="00782B1D" w:rsidRPr="009631A7">
          <w:rPr>
            <w:rStyle w:val="Hyperlink"/>
            <w:b/>
            <w:color w:val="auto"/>
            <w:szCs w:val="20"/>
            <w:u w:val="none"/>
            <w:shd w:val="clear" w:color="auto" w:fill="EEEEEE"/>
          </w:rPr>
          <w:t>http://www.lifewatchgreece.eu/entity/waterArea/lake_karla</w:t>
        </w:r>
      </w:hyperlink>
    </w:p>
    <w:p w:rsidR="009523F1" w:rsidRPr="009631A7" w:rsidRDefault="009523F1" w:rsidP="009523F1">
      <w:pPr>
        <w:pStyle w:val="Heading4"/>
        <w:rPr>
          <w:rFonts w:asciiTheme="minorHAnsi" w:hAnsiTheme="minorHAnsi"/>
          <w:lang w:val="en-US"/>
        </w:rPr>
      </w:pPr>
      <w:r w:rsidRPr="009631A7">
        <w:rPr>
          <w:rFonts w:asciiTheme="minorHAnsi" w:hAnsiTheme="minorHAnsi"/>
          <w:lang w:val="en-US"/>
        </w:rPr>
        <w:t>Recovery</w:t>
      </w:r>
    </w:p>
    <w:p w:rsidR="0057530B" w:rsidRPr="009631A7" w:rsidRDefault="00A920A8" w:rsidP="00A920A8">
      <w:pPr>
        <w:widowControl w:val="0"/>
        <w:ind w:firstLine="568"/>
        <w:jc w:val="both"/>
        <w:rPr>
          <w:lang w:val="en-US"/>
        </w:rPr>
      </w:pPr>
      <w:r w:rsidRPr="009631A7">
        <w:rPr>
          <w:lang w:val="en-US"/>
        </w:rPr>
        <w:t xml:space="preserve">In cases of system failure or data corruption it was mandatory to define a number of recovery-of-failure policies/mechanisms. </w:t>
      </w:r>
      <w:r w:rsidR="00782B1D" w:rsidRPr="009631A7">
        <w:rPr>
          <w:lang w:val="en-US"/>
        </w:rPr>
        <w:t>The recovery mechanisms of the infrastructure are divide in the Directory Service recovery and the Metadata Repository Recovery.</w:t>
      </w:r>
    </w:p>
    <w:p w:rsidR="00A920A8" w:rsidRPr="009631A7" w:rsidRDefault="00A920A8" w:rsidP="00A920A8">
      <w:pPr>
        <w:widowControl w:val="0"/>
        <w:ind w:firstLine="568"/>
        <w:jc w:val="both"/>
        <w:rPr>
          <w:lang w:val="en-US"/>
        </w:rPr>
      </w:pPr>
      <w:r w:rsidRPr="009631A7">
        <w:rPr>
          <w:lang w:val="en-US"/>
        </w:rPr>
        <w:t>Regarding the recovery of Directory Service, a RCV_Directory folder has been created in the content storage. Every csv file that is either produced by the portal’s form entry or directly uploaded by the users is saved in this folder. In case of failure the Directory’s triple store is being erased and the files of the RCV_Directory folder are transformed and imported, reconstructing the directory’s graph.</w:t>
      </w:r>
    </w:p>
    <w:p w:rsidR="0057530B" w:rsidRPr="009631A7" w:rsidRDefault="00A920A8" w:rsidP="0057530B">
      <w:pPr>
        <w:widowControl w:val="0"/>
        <w:ind w:firstLine="568"/>
        <w:jc w:val="both"/>
        <w:rPr>
          <w:lang w:val="en-US"/>
        </w:rPr>
      </w:pPr>
      <w:r w:rsidRPr="009631A7">
        <w:rPr>
          <w:lang w:val="en-US"/>
        </w:rPr>
        <w:t>The recovery of the Metadata Repository is a more complex process. All the metadata repository’s csv files are stored in the content storage under the data resource folder that they describe. In case of Metadata Repository corruption, all the data resource folders are accessed and the csv metadata files contents that they contain are transformed and imported, reconstructing the metadata repository’s graph.</w:t>
      </w:r>
    </w:p>
    <w:p w:rsidR="0057530B" w:rsidRPr="009631A7" w:rsidRDefault="0057530B" w:rsidP="0057530B">
      <w:pPr>
        <w:widowControl w:val="0"/>
        <w:ind w:firstLine="568"/>
        <w:jc w:val="both"/>
        <w:rPr>
          <w:lang w:val="en-US"/>
        </w:rPr>
      </w:pPr>
    </w:p>
    <w:p w:rsidR="0057530B" w:rsidRPr="009631A7" w:rsidRDefault="0057530B" w:rsidP="0057530B">
      <w:pPr>
        <w:widowControl w:val="0"/>
        <w:ind w:firstLine="568"/>
        <w:jc w:val="both"/>
        <w:rPr>
          <w:lang w:val="en-US"/>
        </w:rPr>
      </w:pPr>
    </w:p>
    <w:p w:rsidR="006915FB" w:rsidRPr="009631A7" w:rsidRDefault="006915FB" w:rsidP="004F1497">
      <w:pPr>
        <w:widowControl w:val="0"/>
        <w:jc w:val="both"/>
        <w:rPr>
          <w:lang w:val="en-US"/>
        </w:rPr>
      </w:pPr>
    </w:p>
    <w:p w:rsidR="006915FB" w:rsidRPr="009631A7" w:rsidRDefault="00BA5AB9" w:rsidP="006915FB">
      <w:pPr>
        <w:pStyle w:val="Heading1"/>
        <w:rPr>
          <w:rFonts w:asciiTheme="minorHAnsi" w:hAnsiTheme="minorHAnsi"/>
          <w:lang w:val="en-US"/>
        </w:rPr>
      </w:pPr>
      <w:bookmarkStart w:id="134" w:name="_Data_Services_API"/>
      <w:bookmarkStart w:id="135" w:name="_Toc437963782"/>
      <w:bookmarkEnd w:id="134"/>
      <w:r w:rsidRPr="009631A7">
        <w:rPr>
          <w:rFonts w:asciiTheme="minorHAnsi" w:eastAsia="Times New Roman" w:hAnsiTheme="minorHAnsi"/>
          <w:lang w:val="en-US"/>
        </w:rPr>
        <w:lastRenderedPageBreak/>
        <w:t>Back-end Products</w:t>
      </w:r>
      <w:bookmarkEnd w:id="135"/>
    </w:p>
    <w:p w:rsidR="00BA5AB9" w:rsidRPr="009631A7" w:rsidRDefault="00BA5AB9" w:rsidP="00BA5AB9">
      <w:pPr>
        <w:widowControl w:val="0"/>
        <w:ind w:firstLine="284"/>
        <w:jc w:val="both"/>
        <w:rPr>
          <w:lang w:val="en-US"/>
        </w:rPr>
      </w:pPr>
    </w:p>
    <w:p w:rsidR="006915FB" w:rsidRPr="009631A7" w:rsidRDefault="00BA5AB9" w:rsidP="003E5E4A">
      <w:pPr>
        <w:widowControl w:val="0"/>
        <w:ind w:firstLine="284"/>
        <w:jc w:val="both"/>
        <w:rPr>
          <w:lang w:val="en-US"/>
        </w:rPr>
      </w:pPr>
      <w:r w:rsidRPr="009631A7">
        <w:rPr>
          <w:lang w:val="en-US"/>
        </w:rPr>
        <w:t>This sections describes the main back-end products of the implementation phase of the LifeWatch Greece Data Services which are the Data Services API and the SOAP Web Services. These products are the basis of the front-end implementation of the data services infrastructure and are being used for the development of the data services web application of the LW Greece portal and by a number of other e-services and v-labs of the infrastructure. They are publicly available to users and developers and can be reused for the creation of new applications and infrastructures, and also be exploited by the other partners of the  LifeWatch Europe Project.</w:t>
      </w:r>
    </w:p>
    <w:p w:rsidR="006915FB" w:rsidRPr="009631A7" w:rsidRDefault="00720E4A" w:rsidP="006915FB">
      <w:pPr>
        <w:keepNext/>
        <w:jc w:val="center"/>
      </w:pPr>
      <w:r w:rsidRPr="009631A7">
        <w:rPr>
          <w:noProof/>
          <w:lang w:val="el-GR" w:eastAsia="el-GR" w:bidi="ar-SA"/>
        </w:rPr>
        <w:drawing>
          <wp:inline distT="0" distB="0" distL="0" distR="0" wp14:anchorId="79EA9B85" wp14:editId="385D44F0">
            <wp:extent cx="5551845" cy="383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Model.w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6578" cy="3841847"/>
                    </a:xfrm>
                    <a:prstGeom prst="rect">
                      <a:avLst/>
                    </a:prstGeom>
                  </pic:spPr>
                </pic:pic>
              </a:graphicData>
            </a:graphic>
          </wp:inline>
        </w:drawing>
      </w:r>
    </w:p>
    <w:p w:rsidR="006915FB" w:rsidRPr="009631A7" w:rsidRDefault="006915FB" w:rsidP="006915FB">
      <w:pPr>
        <w:pStyle w:val="Caption"/>
        <w:jc w:val="center"/>
        <w:rPr>
          <w:sz w:val="22"/>
        </w:rPr>
      </w:pPr>
      <w:bookmarkStart w:id="136" w:name="_Toc437963833"/>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25</w:t>
      </w:r>
      <w:r w:rsidRPr="009631A7">
        <w:rPr>
          <w:sz w:val="22"/>
        </w:rPr>
        <w:fldChar w:fldCharType="end"/>
      </w:r>
      <w:r w:rsidRPr="009631A7">
        <w:rPr>
          <w:sz w:val="22"/>
        </w:rPr>
        <w:t xml:space="preserve">: The Architecture of Lifewatch </w:t>
      </w:r>
      <w:r w:rsidR="00C66853" w:rsidRPr="009631A7">
        <w:rPr>
          <w:sz w:val="22"/>
        </w:rPr>
        <w:t>Data</w:t>
      </w:r>
      <w:r w:rsidRPr="009631A7">
        <w:rPr>
          <w:sz w:val="22"/>
        </w:rPr>
        <w:t xml:space="preserve"> Services</w:t>
      </w:r>
      <w:bookmarkEnd w:id="136"/>
    </w:p>
    <w:p w:rsidR="003E5E4A" w:rsidRPr="009631A7" w:rsidRDefault="003E5E4A" w:rsidP="003E5E4A"/>
    <w:p w:rsidR="003E5E4A" w:rsidRPr="009631A7" w:rsidRDefault="003E5E4A" w:rsidP="003E5E4A">
      <w:pPr>
        <w:pStyle w:val="Heading2"/>
        <w:rPr>
          <w:rFonts w:asciiTheme="minorHAnsi" w:hAnsiTheme="minorHAnsi"/>
          <w:lang w:val="en-US"/>
        </w:rPr>
      </w:pPr>
      <w:bookmarkStart w:id="137" w:name="_Data_Services_API_1"/>
      <w:bookmarkStart w:id="138" w:name="_Toc437963783"/>
      <w:bookmarkEnd w:id="137"/>
      <w:r w:rsidRPr="009631A7">
        <w:rPr>
          <w:rFonts w:asciiTheme="minorHAnsi" w:hAnsiTheme="minorHAnsi"/>
          <w:lang w:val="en-US"/>
        </w:rPr>
        <w:t>Data Services API</w:t>
      </w:r>
      <w:bookmarkEnd w:id="138"/>
    </w:p>
    <w:p w:rsidR="003E5E4A" w:rsidRPr="009631A7" w:rsidRDefault="003E5E4A" w:rsidP="003E5E4A">
      <w:pPr>
        <w:widowControl w:val="0"/>
        <w:ind w:firstLine="720"/>
        <w:jc w:val="both"/>
        <w:rPr>
          <w:lang w:val="en-US"/>
        </w:rPr>
      </w:pPr>
      <w:r w:rsidRPr="009631A7">
        <w:rPr>
          <w:lang w:val="en-US"/>
        </w:rPr>
        <w:t xml:space="preserve">Considering the functional requirements </w:t>
      </w:r>
      <w:r w:rsidR="00BD633E" w:rsidRPr="009631A7">
        <w:rPr>
          <w:lang w:val="en-US"/>
        </w:rPr>
        <w:t xml:space="preserve">that were collected, the functionality </w:t>
      </w:r>
      <w:r w:rsidRPr="009631A7">
        <w:rPr>
          <w:lang w:val="en-US"/>
        </w:rPr>
        <w:t xml:space="preserve">of the </w:t>
      </w:r>
      <w:r w:rsidR="00BD633E" w:rsidRPr="009631A7">
        <w:rPr>
          <w:lang w:val="en-US"/>
        </w:rPr>
        <w:t xml:space="preserve">main architecture </w:t>
      </w:r>
      <w:r w:rsidRPr="009631A7">
        <w:rPr>
          <w:lang w:val="en-US"/>
        </w:rPr>
        <w:t>components</w:t>
      </w:r>
      <w:r w:rsidR="00BD633E" w:rsidRPr="009631A7">
        <w:rPr>
          <w:lang w:val="en-US"/>
        </w:rPr>
        <w:t xml:space="preserve"> and the implementation need of the infrastructure in general a JAVA API has been developed. </w:t>
      </w:r>
      <w:r w:rsidRPr="009631A7">
        <w:rPr>
          <w:lang w:val="en-US"/>
        </w:rPr>
        <w:t>T</w:t>
      </w:r>
      <w:r w:rsidR="00BD633E" w:rsidRPr="009631A7">
        <w:rPr>
          <w:lang w:val="en-US"/>
        </w:rPr>
        <w:t>he Data Services</w:t>
      </w:r>
      <w:r w:rsidRPr="009631A7">
        <w:rPr>
          <w:lang w:val="en-US"/>
        </w:rPr>
        <w:t xml:space="preserve"> API has </w:t>
      </w:r>
      <w:r w:rsidR="00BD633E" w:rsidRPr="009631A7">
        <w:rPr>
          <w:lang w:val="en-US"/>
        </w:rPr>
        <w:t xml:space="preserve">also </w:t>
      </w:r>
      <w:r w:rsidRPr="009631A7">
        <w:rPr>
          <w:lang w:val="en-US"/>
        </w:rPr>
        <w:t xml:space="preserve">been used to create the </w:t>
      </w:r>
      <w:r w:rsidR="00BD633E" w:rsidRPr="009631A7">
        <w:rPr>
          <w:lang w:val="en-US"/>
        </w:rPr>
        <w:t>SOAP web services that have been exposed</w:t>
      </w:r>
      <w:r w:rsidRPr="009631A7">
        <w:rPr>
          <w:lang w:val="en-US"/>
        </w:rPr>
        <w:t>.</w:t>
      </w:r>
      <w:r w:rsidR="00BD633E" w:rsidRPr="009631A7">
        <w:rPr>
          <w:lang w:val="en-US"/>
        </w:rPr>
        <w:t xml:space="preserve"> The Data Services API is available at </w:t>
      </w:r>
      <w:hyperlink r:id="rId55" w:history="1">
        <w:r w:rsidR="00BD633E" w:rsidRPr="009631A7">
          <w:rPr>
            <w:rStyle w:val="Hyperlink"/>
            <w:lang w:val="en-US"/>
          </w:rPr>
          <w:t>https://github.com/isl/LifeWatch_Greece</w:t>
        </w:r>
      </w:hyperlink>
      <w:r w:rsidR="00BD633E" w:rsidRPr="009631A7">
        <w:rPr>
          <w:lang w:val="en-US"/>
        </w:rPr>
        <w:t>. The main functionalities that are provided by the API are presented in the next sections.</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Semantic Repository Actions</w:t>
      </w:r>
    </w:p>
    <w:p w:rsidR="0056416C" w:rsidRPr="009631A7" w:rsidRDefault="0056416C" w:rsidP="003E5E4A">
      <w:pPr>
        <w:widowControl w:val="0"/>
        <w:ind w:firstLine="720"/>
        <w:jc w:val="both"/>
        <w:rPr>
          <w:lang w:val="en-US"/>
        </w:rPr>
      </w:pPr>
      <w:r w:rsidRPr="009631A7">
        <w:rPr>
          <w:lang w:val="en-US"/>
        </w:rPr>
        <w:t>The Data Services API offers the functions to:</w:t>
      </w:r>
    </w:p>
    <w:p w:rsidR="0056416C" w:rsidRPr="009631A7" w:rsidRDefault="0056416C" w:rsidP="0056416C">
      <w:pPr>
        <w:pStyle w:val="ListParagraph"/>
        <w:widowControl w:val="0"/>
        <w:numPr>
          <w:ilvl w:val="0"/>
          <w:numId w:val="49"/>
        </w:numPr>
        <w:jc w:val="both"/>
        <w:rPr>
          <w:lang w:val="en-US"/>
        </w:rPr>
      </w:pPr>
      <w:r w:rsidRPr="009631A7">
        <w:rPr>
          <w:lang w:val="en-US"/>
        </w:rPr>
        <w:lastRenderedPageBreak/>
        <w:t>connect to a semantic triple store</w:t>
      </w:r>
    </w:p>
    <w:p w:rsidR="0056416C" w:rsidRPr="009631A7" w:rsidRDefault="0056416C" w:rsidP="0056416C">
      <w:pPr>
        <w:pStyle w:val="ListParagraph"/>
        <w:widowControl w:val="0"/>
        <w:numPr>
          <w:ilvl w:val="0"/>
          <w:numId w:val="49"/>
        </w:numPr>
        <w:jc w:val="both"/>
        <w:rPr>
          <w:lang w:val="en-US"/>
        </w:rPr>
      </w:pPr>
      <w:r w:rsidRPr="009631A7">
        <w:rPr>
          <w:lang w:val="en-US"/>
        </w:rPr>
        <w:t>import data to the triple store</w:t>
      </w:r>
    </w:p>
    <w:p w:rsidR="00BD633E" w:rsidRPr="009631A7" w:rsidRDefault="0056416C" w:rsidP="0056416C">
      <w:pPr>
        <w:pStyle w:val="ListParagraph"/>
        <w:widowControl w:val="0"/>
        <w:numPr>
          <w:ilvl w:val="0"/>
          <w:numId w:val="49"/>
        </w:numPr>
        <w:jc w:val="both"/>
        <w:rPr>
          <w:lang w:val="en-US"/>
        </w:rPr>
      </w:pPr>
      <w:r w:rsidRPr="009631A7">
        <w:rPr>
          <w:lang w:val="en-US"/>
        </w:rPr>
        <w:t>update the triple store contents</w:t>
      </w:r>
    </w:p>
    <w:p w:rsidR="0056416C" w:rsidRPr="009631A7" w:rsidRDefault="0056416C" w:rsidP="0056416C">
      <w:pPr>
        <w:pStyle w:val="ListParagraph"/>
        <w:widowControl w:val="0"/>
        <w:numPr>
          <w:ilvl w:val="0"/>
          <w:numId w:val="49"/>
        </w:numPr>
        <w:jc w:val="both"/>
        <w:rPr>
          <w:lang w:val="en-US"/>
        </w:rPr>
      </w:pPr>
      <w:r w:rsidRPr="009631A7">
        <w:rPr>
          <w:lang w:val="en-US"/>
        </w:rPr>
        <w:t>delete data from the triple store</w:t>
      </w:r>
    </w:p>
    <w:p w:rsidR="0056416C" w:rsidRPr="009631A7" w:rsidRDefault="0056416C" w:rsidP="0056416C">
      <w:pPr>
        <w:pStyle w:val="ListParagraph"/>
        <w:widowControl w:val="0"/>
        <w:numPr>
          <w:ilvl w:val="0"/>
          <w:numId w:val="49"/>
        </w:numPr>
        <w:jc w:val="both"/>
        <w:rPr>
          <w:lang w:val="en-US"/>
        </w:rPr>
      </w:pPr>
      <w:r w:rsidRPr="009631A7">
        <w:rPr>
          <w:lang w:val="en-US"/>
        </w:rPr>
        <w:t>query the triple store</w:t>
      </w:r>
    </w:p>
    <w:p w:rsidR="0056416C" w:rsidRPr="009631A7" w:rsidRDefault="0056416C" w:rsidP="0056416C">
      <w:pPr>
        <w:widowControl w:val="0"/>
        <w:jc w:val="both"/>
        <w:rPr>
          <w:lang w:val="en-US"/>
        </w:rPr>
      </w:pPr>
      <w:r w:rsidRPr="009631A7">
        <w:rPr>
          <w:lang w:val="en-US"/>
        </w:rPr>
        <w:t>The triple store that the API has been extendedly used is Openlink’s Virtuoso, but it has also been tested with ontotext’s OWLIM.</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Biodiversity Data Transformations</w:t>
      </w:r>
    </w:p>
    <w:p w:rsidR="00F47F00" w:rsidRPr="009631A7" w:rsidRDefault="0056416C" w:rsidP="00F47F00">
      <w:pPr>
        <w:widowControl w:val="0"/>
        <w:ind w:firstLine="720"/>
        <w:jc w:val="both"/>
        <w:rPr>
          <w:lang w:val="en-US"/>
        </w:rPr>
      </w:pPr>
      <w:r w:rsidRPr="009631A7">
        <w:rPr>
          <w:lang w:val="en-US"/>
        </w:rPr>
        <w:t xml:space="preserve">The Data Services API contains a number of functions that transform </w:t>
      </w:r>
      <w:r w:rsidR="00F47F00" w:rsidRPr="009631A7">
        <w:rPr>
          <w:lang w:val="en-US"/>
        </w:rPr>
        <w:t>biodiversity data from csv format to turtle format (rdf). The code takes as input specific csv templates that are filled with biodiversity data, and transforms it to rdf format based on CRM family event centric semantic models. The produced triples can be imported to a triple store. The biodiversity data that can be transformed belongs to the categories below:</w:t>
      </w:r>
    </w:p>
    <w:p w:rsidR="00F47F00" w:rsidRPr="009631A7" w:rsidRDefault="00F47F00" w:rsidP="00F47F00">
      <w:pPr>
        <w:pStyle w:val="ListParagraph"/>
        <w:widowControl w:val="0"/>
        <w:numPr>
          <w:ilvl w:val="0"/>
          <w:numId w:val="50"/>
        </w:numPr>
        <w:jc w:val="both"/>
        <w:rPr>
          <w:lang w:val="en-US"/>
        </w:rPr>
      </w:pPr>
      <w:r w:rsidRPr="009631A7">
        <w:rPr>
          <w:lang w:val="en-US"/>
        </w:rPr>
        <w:t>Data Collection metadata</w:t>
      </w:r>
    </w:p>
    <w:p w:rsidR="00F47F00" w:rsidRPr="009631A7" w:rsidRDefault="00F47F00" w:rsidP="00F47F00">
      <w:pPr>
        <w:pStyle w:val="ListParagraph"/>
        <w:widowControl w:val="0"/>
        <w:numPr>
          <w:ilvl w:val="0"/>
          <w:numId w:val="50"/>
        </w:numPr>
        <w:jc w:val="both"/>
        <w:rPr>
          <w:lang w:val="en-US"/>
        </w:rPr>
      </w:pPr>
      <w:r w:rsidRPr="009631A7">
        <w:rPr>
          <w:lang w:val="en-US"/>
        </w:rPr>
        <w:t>Occurrences Events data</w:t>
      </w:r>
    </w:p>
    <w:p w:rsidR="00F47F00" w:rsidRPr="009631A7" w:rsidRDefault="00F47F00" w:rsidP="00F47F00">
      <w:pPr>
        <w:pStyle w:val="ListParagraph"/>
        <w:widowControl w:val="0"/>
        <w:numPr>
          <w:ilvl w:val="0"/>
          <w:numId w:val="50"/>
        </w:numPr>
        <w:jc w:val="both"/>
        <w:rPr>
          <w:lang w:val="en-US"/>
        </w:rPr>
      </w:pPr>
      <w:r w:rsidRPr="009631A7">
        <w:rPr>
          <w:lang w:val="en-US"/>
        </w:rPr>
        <w:t>Identification Events data</w:t>
      </w:r>
    </w:p>
    <w:p w:rsidR="00F47F00" w:rsidRPr="009631A7" w:rsidRDefault="00F47F00" w:rsidP="00F47F00">
      <w:pPr>
        <w:pStyle w:val="ListParagraph"/>
        <w:widowControl w:val="0"/>
        <w:numPr>
          <w:ilvl w:val="0"/>
          <w:numId w:val="50"/>
        </w:numPr>
        <w:jc w:val="both"/>
        <w:rPr>
          <w:lang w:val="en-US"/>
        </w:rPr>
      </w:pPr>
      <w:r w:rsidRPr="009631A7">
        <w:rPr>
          <w:lang w:val="en-US"/>
        </w:rPr>
        <w:t xml:space="preserve">Occurrences Statistics </w:t>
      </w:r>
    </w:p>
    <w:p w:rsidR="00F47F00" w:rsidRPr="009631A7" w:rsidRDefault="00F47F00" w:rsidP="00F47F00">
      <w:pPr>
        <w:pStyle w:val="ListParagraph"/>
        <w:widowControl w:val="0"/>
        <w:numPr>
          <w:ilvl w:val="0"/>
          <w:numId w:val="50"/>
        </w:numPr>
        <w:jc w:val="both"/>
        <w:rPr>
          <w:lang w:val="en-US"/>
        </w:rPr>
      </w:pPr>
      <w:r w:rsidRPr="009631A7">
        <w:rPr>
          <w:lang w:val="en-US"/>
        </w:rPr>
        <w:t>Statistical data</w:t>
      </w:r>
    </w:p>
    <w:p w:rsidR="00F47F00" w:rsidRPr="009631A7" w:rsidRDefault="00F47F00" w:rsidP="00F47F00">
      <w:pPr>
        <w:pStyle w:val="ListParagraph"/>
        <w:widowControl w:val="0"/>
        <w:numPr>
          <w:ilvl w:val="0"/>
          <w:numId w:val="50"/>
        </w:numPr>
        <w:jc w:val="both"/>
        <w:rPr>
          <w:lang w:val="en-US"/>
        </w:rPr>
      </w:pPr>
      <w:r w:rsidRPr="009631A7">
        <w:rPr>
          <w:lang w:val="en-US"/>
        </w:rPr>
        <w:t>Morphometrics data</w:t>
      </w:r>
    </w:p>
    <w:p w:rsidR="00F47F00" w:rsidRPr="009631A7" w:rsidRDefault="00F47F00" w:rsidP="00F47F00">
      <w:pPr>
        <w:pStyle w:val="ListParagraph"/>
        <w:widowControl w:val="0"/>
        <w:numPr>
          <w:ilvl w:val="0"/>
          <w:numId w:val="50"/>
        </w:numPr>
        <w:jc w:val="both"/>
        <w:rPr>
          <w:lang w:val="en-US"/>
        </w:rPr>
      </w:pPr>
      <w:r w:rsidRPr="009631A7">
        <w:rPr>
          <w:lang w:val="en-US"/>
        </w:rPr>
        <w:t>Morphological Characteristics data</w:t>
      </w:r>
    </w:p>
    <w:p w:rsidR="00F47F00" w:rsidRPr="009631A7" w:rsidRDefault="00F47F00" w:rsidP="00F47F00">
      <w:pPr>
        <w:pStyle w:val="ListParagraph"/>
        <w:widowControl w:val="0"/>
        <w:numPr>
          <w:ilvl w:val="0"/>
          <w:numId w:val="50"/>
        </w:numPr>
        <w:jc w:val="both"/>
        <w:rPr>
          <w:lang w:val="en-US"/>
        </w:rPr>
      </w:pPr>
      <w:r w:rsidRPr="009631A7">
        <w:rPr>
          <w:lang w:val="en-US"/>
        </w:rPr>
        <w:t>Micro CT Scanning data</w:t>
      </w:r>
    </w:p>
    <w:p w:rsidR="00F47F00" w:rsidRPr="009631A7" w:rsidRDefault="00F47F00" w:rsidP="00F47F00">
      <w:pPr>
        <w:pStyle w:val="ListParagraph"/>
        <w:widowControl w:val="0"/>
        <w:numPr>
          <w:ilvl w:val="0"/>
          <w:numId w:val="50"/>
        </w:numPr>
        <w:jc w:val="both"/>
        <w:rPr>
          <w:lang w:val="en-US"/>
        </w:rPr>
      </w:pPr>
      <w:r w:rsidRPr="009631A7">
        <w:rPr>
          <w:lang w:val="en-US"/>
        </w:rPr>
        <w:t>Micro CT Specimen data</w:t>
      </w:r>
    </w:p>
    <w:p w:rsidR="00F47F00" w:rsidRPr="009631A7" w:rsidRDefault="00F47F00" w:rsidP="00F47F00">
      <w:pPr>
        <w:pStyle w:val="ListParagraph"/>
        <w:widowControl w:val="0"/>
        <w:numPr>
          <w:ilvl w:val="0"/>
          <w:numId w:val="50"/>
        </w:numPr>
        <w:jc w:val="both"/>
        <w:rPr>
          <w:lang w:val="en-US"/>
        </w:rPr>
      </w:pPr>
      <w:r w:rsidRPr="009631A7">
        <w:rPr>
          <w:lang w:val="en-US"/>
        </w:rPr>
        <w:t>Micro CT Recostruction data</w:t>
      </w:r>
    </w:p>
    <w:p w:rsidR="00F47F00" w:rsidRPr="009631A7" w:rsidRDefault="00F47F00" w:rsidP="00F47F00">
      <w:pPr>
        <w:pStyle w:val="ListParagraph"/>
        <w:widowControl w:val="0"/>
        <w:numPr>
          <w:ilvl w:val="0"/>
          <w:numId w:val="50"/>
        </w:numPr>
        <w:jc w:val="both"/>
        <w:rPr>
          <w:lang w:val="en-US"/>
        </w:rPr>
      </w:pPr>
      <w:r w:rsidRPr="009631A7">
        <w:rPr>
          <w:lang w:val="en-US"/>
        </w:rPr>
        <w:t>Micro CT Post Processing data</w:t>
      </w:r>
    </w:p>
    <w:p w:rsidR="00F47F00" w:rsidRPr="009631A7" w:rsidRDefault="00F47F00" w:rsidP="00F47F00">
      <w:pPr>
        <w:pStyle w:val="ListParagraph"/>
        <w:widowControl w:val="0"/>
        <w:numPr>
          <w:ilvl w:val="0"/>
          <w:numId w:val="50"/>
        </w:numPr>
        <w:jc w:val="both"/>
        <w:rPr>
          <w:lang w:val="en-US"/>
        </w:rPr>
      </w:pPr>
      <w:r w:rsidRPr="009631A7">
        <w:rPr>
          <w:lang w:val="en-US"/>
        </w:rPr>
        <w:t>DNA sampling and sequencing data</w:t>
      </w:r>
    </w:p>
    <w:p w:rsidR="00F47F00" w:rsidRPr="009631A7" w:rsidRDefault="00F47F00" w:rsidP="00F47F00">
      <w:pPr>
        <w:pStyle w:val="ListParagraph"/>
        <w:widowControl w:val="0"/>
        <w:numPr>
          <w:ilvl w:val="0"/>
          <w:numId w:val="50"/>
        </w:numPr>
        <w:jc w:val="both"/>
        <w:rPr>
          <w:lang w:val="en-US"/>
        </w:rPr>
      </w:pPr>
      <w:r w:rsidRPr="009631A7">
        <w:rPr>
          <w:lang w:val="en-US"/>
        </w:rPr>
        <w:t>Scientific Naming data</w:t>
      </w:r>
    </w:p>
    <w:p w:rsidR="00F47F00" w:rsidRPr="009631A7" w:rsidRDefault="00F47F00" w:rsidP="00F47F00">
      <w:pPr>
        <w:pStyle w:val="ListParagraph"/>
        <w:widowControl w:val="0"/>
        <w:numPr>
          <w:ilvl w:val="0"/>
          <w:numId w:val="50"/>
        </w:numPr>
        <w:jc w:val="both"/>
        <w:rPr>
          <w:lang w:val="en-US"/>
        </w:rPr>
      </w:pPr>
      <w:r w:rsidRPr="009631A7">
        <w:rPr>
          <w:lang w:val="en-US"/>
        </w:rPr>
        <w:t>Common Naming data</w:t>
      </w:r>
    </w:p>
    <w:p w:rsidR="00F47F00" w:rsidRPr="009631A7" w:rsidRDefault="00F47F00" w:rsidP="00F47F00">
      <w:pPr>
        <w:pStyle w:val="ListParagraph"/>
        <w:widowControl w:val="0"/>
        <w:numPr>
          <w:ilvl w:val="0"/>
          <w:numId w:val="50"/>
        </w:numPr>
        <w:jc w:val="both"/>
        <w:rPr>
          <w:lang w:val="en-US"/>
        </w:rPr>
      </w:pPr>
      <w:r w:rsidRPr="009631A7">
        <w:rPr>
          <w:lang w:val="en-US"/>
        </w:rPr>
        <w:t>Synonyms data</w:t>
      </w:r>
    </w:p>
    <w:p w:rsidR="00F47F00" w:rsidRPr="009631A7" w:rsidRDefault="00F47F00" w:rsidP="00F47F00">
      <w:pPr>
        <w:pStyle w:val="ListParagraph"/>
        <w:widowControl w:val="0"/>
        <w:numPr>
          <w:ilvl w:val="0"/>
          <w:numId w:val="50"/>
        </w:numPr>
        <w:jc w:val="both"/>
        <w:rPr>
          <w:lang w:val="en-US"/>
        </w:rPr>
      </w:pPr>
      <w:r w:rsidRPr="009631A7">
        <w:rPr>
          <w:lang w:val="en-US"/>
        </w:rPr>
        <w:t>Taxonomy data</w:t>
      </w:r>
    </w:p>
    <w:p w:rsidR="00F47F00" w:rsidRPr="009631A7" w:rsidRDefault="00F47F00" w:rsidP="00F47F00">
      <w:pPr>
        <w:pStyle w:val="ListParagraph"/>
        <w:widowControl w:val="0"/>
        <w:numPr>
          <w:ilvl w:val="0"/>
          <w:numId w:val="50"/>
        </w:numPr>
        <w:jc w:val="both"/>
        <w:rPr>
          <w:lang w:val="en-US"/>
        </w:rPr>
      </w:pPr>
      <w:r w:rsidRPr="009631A7">
        <w:rPr>
          <w:lang w:val="en-US"/>
        </w:rPr>
        <w:t>Environmental data</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Biodiversity Data Querying</w:t>
      </w:r>
    </w:p>
    <w:p w:rsidR="00F47F00" w:rsidRPr="009631A7" w:rsidRDefault="00F47F00" w:rsidP="00F47F00">
      <w:pPr>
        <w:widowControl w:val="0"/>
        <w:ind w:firstLine="720"/>
        <w:jc w:val="both"/>
        <w:rPr>
          <w:lang w:val="en-US"/>
        </w:rPr>
      </w:pPr>
      <w:r w:rsidRPr="009631A7">
        <w:rPr>
          <w:lang w:val="en-US"/>
        </w:rPr>
        <w:t>The Data Services API, except the generic semantic graph querying functionalities, includes a number of biodiversity domain specific querying functions that return biodiversity data that is stored in triple stores and belongs to one of the categories that were mentioned in the previous section (see 5.1.2). Furthe</w:t>
      </w:r>
      <w:r w:rsidR="007C4CD2" w:rsidRPr="009631A7">
        <w:rPr>
          <w:lang w:val="en-US"/>
        </w:rPr>
        <w:t>r</w:t>
      </w:r>
      <w:r w:rsidRPr="009631A7">
        <w:rPr>
          <w:lang w:val="en-US"/>
        </w:rPr>
        <w:t>more, offset and limit can be used to limit the number of returned results enabling for example paging implementations.</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URIs creation</w:t>
      </w:r>
    </w:p>
    <w:p w:rsidR="00F47F00" w:rsidRPr="009631A7" w:rsidRDefault="00F47F00" w:rsidP="00F47F00">
      <w:pPr>
        <w:ind w:firstLine="720"/>
        <w:rPr>
          <w:lang w:val="en-US"/>
        </w:rPr>
      </w:pPr>
      <w:r w:rsidRPr="009631A7">
        <w:rPr>
          <w:lang w:val="en-US"/>
        </w:rPr>
        <w:t>The API offers three different functions for URI creation. These functions can create URIs that are a concatenation of the prefix, the type of the entity and the id of the entity, or a concatenation of the prefix and the id of the entity, or a hash code.</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lastRenderedPageBreak/>
        <w:t>Browsing Semantic Graphs</w:t>
      </w:r>
    </w:p>
    <w:p w:rsidR="00BD633E" w:rsidRPr="009631A7" w:rsidRDefault="00000B06" w:rsidP="00BD633E">
      <w:pPr>
        <w:widowControl w:val="0"/>
        <w:ind w:firstLine="720"/>
        <w:jc w:val="both"/>
        <w:rPr>
          <w:lang w:val="en-US"/>
        </w:rPr>
      </w:pPr>
      <w:r w:rsidRPr="009631A7">
        <w:rPr>
          <w:lang w:val="en-US"/>
        </w:rPr>
        <w:t>Two functions for browsing the semantic graphs have been created. The one returns all the outgoing nodes, and their types, of an entity and the other all the incoming nodes, and their types, to an entity. Similar to the querying functions the offset and limit option is provided to limit the number of the returned results.</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Updating Semantic Graphs</w:t>
      </w:r>
    </w:p>
    <w:p w:rsidR="00BD633E" w:rsidRPr="009631A7" w:rsidRDefault="00000B06" w:rsidP="00BD633E">
      <w:pPr>
        <w:widowControl w:val="0"/>
        <w:ind w:firstLine="720"/>
        <w:jc w:val="both"/>
        <w:rPr>
          <w:lang w:val="en-US"/>
        </w:rPr>
      </w:pPr>
      <w:r w:rsidRPr="009631A7">
        <w:rPr>
          <w:lang w:val="en-US"/>
        </w:rPr>
        <w:t>The updating of a semantic  graph is a complicated task because almost all of the contents are connected with each other. For this reason the Data Services API offers a function that updates the entities that are connected with a central entity (or a list of entities) until a defined depth.</w:t>
      </w:r>
    </w:p>
    <w:p w:rsidR="00BD633E" w:rsidRPr="009631A7" w:rsidRDefault="00BD633E" w:rsidP="00BD633E">
      <w:pPr>
        <w:pStyle w:val="Heading4"/>
        <w:rPr>
          <w:rFonts w:asciiTheme="minorHAnsi" w:hAnsiTheme="minorHAnsi"/>
          <w:lang w:val="en-US"/>
        </w:rPr>
      </w:pPr>
      <w:r w:rsidRPr="009631A7">
        <w:rPr>
          <w:rFonts w:asciiTheme="minorHAnsi" w:hAnsiTheme="minorHAnsi"/>
          <w:lang w:val="en-US"/>
        </w:rPr>
        <w:t>Materialization Rules Execution</w:t>
      </w:r>
    </w:p>
    <w:p w:rsidR="00BD633E" w:rsidRPr="009631A7" w:rsidRDefault="00000B06" w:rsidP="00BD633E">
      <w:pPr>
        <w:widowControl w:val="0"/>
        <w:ind w:firstLine="720"/>
        <w:jc w:val="both"/>
        <w:rPr>
          <w:lang w:val="en-US"/>
        </w:rPr>
      </w:pPr>
      <w:r w:rsidRPr="009631A7">
        <w:rPr>
          <w:lang w:val="en-US"/>
        </w:rPr>
        <w:t>In many cases the contents of a semantic graph need to be materialized based on a number of rules. For this reason the Data Services API offers a materialization function that takes as input the SPARQL rules from an external folder and executes them importing the materialized triples to the triple store.</w:t>
      </w:r>
    </w:p>
    <w:p w:rsidR="009631A7" w:rsidRPr="009631A7" w:rsidRDefault="009631A7" w:rsidP="009631A7">
      <w:pPr>
        <w:pStyle w:val="Heading4"/>
        <w:rPr>
          <w:rFonts w:asciiTheme="minorHAnsi" w:hAnsiTheme="minorHAnsi"/>
          <w:lang w:val="en-US"/>
        </w:rPr>
      </w:pPr>
      <w:r w:rsidRPr="009631A7">
        <w:rPr>
          <w:rFonts w:asciiTheme="minorHAnsi" w:hAnsiTheme="minorHAnsi"/>
          <w:lang w:val="en-US"/>
        </w:rPr>
        <w:t>Textual Description Production</w:t>
      </w:r>
    </w:p>
    <w:p w:rsidR="009631A7" w:rsidRPr="009631A7" w:rsidRDefault="00527438" w:rsidP="00527438">
      <w:pPr>
        <w:ind w:firstLine="568"/>
        <w:jc w:val="both"/>
      </w:pPr>
      <w:r>
        <w:rPr>
          <w:lang w:val="en-US"/>
        </w:rPr>
        <w:t>The Data Services API contains a function that takes as input a Scientific Name of a species and by using standard templates, produces a textual (wikipage like) description, integrating information coming from different datasets and providers.</w:t>
      </w:r>
    </w:p>
    <w:p w:rsidR="003E5E4A" w:rsidRPr="009631A7" w:rsidRDefault="003E5E4A" w:rsidP="006915FB">
      <w:pPr>
        <w:rPr>
          <w:lang w:val="en-US"/>
        </w:rPr>
      </w:pPr>
    </w:p>
    <w:p w:rsidR="006915FB" w:rsidRPr="009631A7" w:rsidRDefault="006F6EA6" w:rsidP="006F6EA6">
      <w:pPr>
        <w:pStyle w:val="Heading2"/>
        <w:rPr>
          <w:rFonts w:asciiTheme="minorHAnsi" w:hAnsiTheme="minorHAnsi"/>
          <w:lang w:val="en-US"/>
        </w:rPr>
      </w:pPr>
      <w:bookmarkStart w:id="139" w:name="_Web_Services"/>
      <w:bookmarkStart w:id="140" w:name="_Toc437963784"/>
      <w:bookmarkEnd w:id="139"/>
      <w:r w:rsidRPr="009631A7">
        <w:rPr>
          <w:rFonts w:asciiTheme="minorHAnsi" w:hAnsiTheme="minorHAnsi"/>
          <w:lang w:val="en-US"/>
        </w:rPr>
        <w:t>Web Services</w:t>
      </w:r>
      <w:bookmarkEnd w:id="140"/>
    </w:p>
    <w:p w:rsidR="00720E4A" w:rsidRPr="009631A7" w:rsidRDefault="00720E4A" w:rsidP="00720E4A">
      <w:pPr>
        <w:ind w:firstLine="720"/>
        <w:jc w:val="both"/>
        <w:rPr>
          <w:lang w:val="en-US"/>
        </w:rPr>
      </w:pPr>
      <w:bookmarkStart w:id="141" w:name="_Quality_Refinement_Service"/>
      <w:bookmarkEnd w:id="141"/>
      <w:r w:rsidRPr="009631A7">
        <w:rPr>
          <w:lang w:val="en-US"/>
        </w:rPr>
        <w:t>The web services that were developed to expose the infrastructure functionalities. The services has been packaged into a middleware (the DataServices-middleware) that contains three main services and a number of sub-services. The services use SOAP as a protocol for exchanging messages with clients. The services are:</w:t>
      </w:r>
    </w:p>
    <w:p w:rsidR="00720E4A" w:rsidRPr="009631A7" w:rsidRDefault="00720E4A" w:rsidP="00720E4A">
      <w:pPr>
        <w:pStyle w:val="ListParagraph"/>
        <w:numPr>
          <w:ilvl w:val="0"/>
          <w:numId w:val="51"/>
        </w:numPr>
        <w:jc w:val="both"/>
        <w:rPr>
          <w:lang w:val="en-US"/>
        </w:rPr>
      </w:pPr>
      <w:r w:rsidRPr="009631A7">
        <w:rPr>
          <w:lang w:val="en-US"/>
        </w:rPr>
        <w:t>Directory Web Service</w:t>
      </w:r>
    </w:p>
    <w:p w:rsidR="00720E4A" w:rsidRPr="009631A7" w:rsidRDefault="00720E4A" w:rsidP="00720E4A">
      <w:pPr>
        <w:pStyle w:val="ListParagraph"/>
        <w:numPr>
          <w:ilvl w:val="0"/>
          <w:numId w:val="51"/>
        </w:numPr>
        <w:jc w:val="both"/>
        <w:rPr>
          <w:lang w:val="en-US"/>
        </w:rPr>
      </w:pPr>
      <w:r w:rsidRPr="009631A7">
        <w:rPr>
          <w:lang w:val="en-US"/>
        </w:rPr>
        <w:t>Metadata Repository Web Service</w:t>
      </w:r>
    </w:p>
    <w:p w:rsidR="00720E4A" w:rsidRPr="009631A7" w:rsidRDefault="00720E4A" w:rsidP="00720E4A">
      <w:pPr>
        <w:pStyle w:val="ListParagraph"/>
        <w:numPr>
          <w:ilvl w:val="0"/>
          <w:numId w:val="51"/>
        </w:numPr>
        <w:jc w:val="both"/>
        <w:rPr>
          <w:lang w:val="en-US"/>
        </w:rPr>
      </w:pPr>
      <w:r w:rsidRPr="009631A7">
        <w:rPr>
          <w:lang w:val="en-US"/>
        </w:rPr>
        <w:t>Fundamental Categories Web Service</w:t>
      </w:r>
    </w:p>
    <w:p w:rsidR="00720E4A" w:rsidRPr="009631A7" w:rsidRDefault="00720E4A" w:rsidP="00720E4A">
      <w:pPr>
        <w:jc w:val="both"/>
        <w:rPr>
          <w:lang w:val="en-US"/>
        </w:rPr>
      </w:pPr>
      <w:r w:rsidRPr="009631A7">
        <w:rPr>
          <w:lang w:val="en-US"/>
        </w:rPr>
        <w:t>Below we will describe these services in detail and provide their documentation.</w:t>
      </w:r>
    </w:p>
    <w:p w:rsidR="00720E4A" w:rsidRPr="009631A7" w:rsidRDefault="00720E4A" w:rsidP="00720E4A">
      <w:pPr>
        <w:pStyle w:val="Heading4"/>
        <w:rPr>
          <w:rFonts w:asciiTheme="minorHAnsi" w:hAnsiTheme="minorHAnsi"/>
          <w:lang w:val="en-US"/>
        </w:rPr>
      </w:pPr>
      <w:bookmarkStart w:id="142" w:name="_Directory_Service_1"/>
      <w:bookmarkEnd w:id="142"/>
      <w:r w:rsidRPr="009631A7">
        <w:rPr>
          <w:rFonts w:asciiTheme="minorHAnsi" w:hAnsiTheme="minorHAnsi"/>
          <w:lang w:val="en-US"/>
        </w:rPr>
        <w:t>Directory Web Service</w:t>
      </w:r>
    </w:p>
    <w:p w:rsidR="00720E4A" w:rsidRPr="009631A7" w:rsidRDefault="00720E4A" w:rsidP="00720E4A">
      <w:pPr>
        <w:pStyle w:val="NormalWeb"/>
        <w:shd w:val="clear" w:color="auto" w:fill="FFFFFF"/>
        <w:spacing w:before="96" w:beforeAutospacing="0" w:after="120" w:afterAutospacing="0" w:line="286" w:lineRule="atLeast"/>
        <w:ind w:firstLine="568"/>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service is responsible for all the operations that are related to the </w:t>
      </w:r>
      <w:r w:rsidR="00A743B2" w:rsidRPr="009631A7">
        <w:rPr>
          <w:rFonts w:asciiTheme="minorHAnsi" w:hAnsiTheme="minorHAnsi" w:cs="Arial"/>
          <w:color w:val="000000"/>
          <w:sz w:val="22"/>
          <w:szCs w:val="22"/>
          <w:lang w:val="en-US"/>
        </w:rPr>
        <w:t>Directory</w:t>
      </w:r>
      <w:r w:rsidRPr="009631A7">
        <w:rPr>
          <w:rFonts w:asciiTheme="minorHAnsi" w:hAnsiTheme="minorHAnsi" w:cs="Arial"/>
          <w:color w:val="000000"/>
          <w:sz w:val="22"/>
          <w:szCs w:val="22"/>
          <w:lang w:val="en-US"/>
        </w:rPr>
        <w:t xml:space="preserve">. It consists of a number of sub-services that perform the following actions in the </w:t>
      </w:r>
      <w:r w:rsidR="00A743B2" w:rsidRPr="009631A7">
        <w:rPr>
          <w:rFonts w:asciiTheme="minorHAnsi" w:hAnsiTheme="minorHAnsi" w:cs="Arial"/>
          <w:color w:val="000000"/>
          <w:sz w:val="22"/>
          <w:szCs w:val="22"/>
          <w:lang w:val="en-US"/>
        </w:rPr>
        <w:t>Directory</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2"/>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w:t>
      </w:r>
      <w:r w:rsidRPr="009631A7">
        <w:rPr>
          <w:rFonts w:asciiTheme="minorHAnsi" w:hAnsiTheme="minorHAnsi" w:cs="Arial"/>
          <w:b/>
          <w:i/>
          <w:color w:val="000000"/>
          <w:sz w:val="22"/>
          <w:szCs w:val="22"/>
          <w:lang w:val="en-US"/>
        </w:rPr>
        <w:t>DirectoryService_Search</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2"/>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adding [</w:t>
      </w:r>
      <w:r w:rsidRPr="009631A7">
        <w:rPr>
          <w:rFonts w:asciiTheme="minorHAnsi" w:hAnsiTheme="minorHAnsi" w:cs="Arial"/>
          <w:b/>
          <w:i/>
          <w:color w:val="000000"/>
          <w:sz w:val="22"/>
          <w:szCs w:val="22"/>
          <w:lang w:val="en-US"/>
        </w:rPr>
        <w:t>DirectoryService_Insert</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2"/>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updating [</w:t>
      </w:r>
      <w:r w:rsidRPr="009631A7">
        <w:rPr>
          <w:rFonts w:asciiTheme="minorHAnsi" w:hAnsiTheme="minorHAnsi" w:cs="Arial"/>
          <w:b/>
          <w:i/>
          <w:color w:val="000000"/>
          <w:sz w:val="22"/>
          <w:szCs w:val="22"/>
          <w:lang w:val="en-US"/>
        </w:rPr>
        <w:t>DirectoryService_Update</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2"/>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deleting [</w:t>
      </w:r>
      <w:r w:rsidRPr="009631A7">
        <w:rPr>
          <w:rFonts w:asciiTheme="minorHAnsi" w:hAnsiTheme="minorHAnsi" w:cs="Arial"/>
          <w:b/>
          <w:i/>
          <w:color w:val="000000"/>
          <w:sz w:val="22"/>
          <w:szCs w:val="22"/>
          <w:lang w:val="en-US"/>
        </w:rPr>
        <w:t>DirectoryService_Delete</w:t>
      </w:r>
      <w:r w:rsidRPr="009631A7">
        <w:rPr>
          <w:rFonts w:asciiTheme="minorHAnsi" w:hAnsiTheme="minorHAnsi" w:cs="Arial"/>
          <w:color w:val="000000"/>
          <w:sz w:val="22"/>
          <w:szCs w:val="22"/>
          <w:lang w:val="en-US"/>
        </w:rPr>
        <w:t>]</w:t>
      </w:r>
    </w:p>
    <w:p w:rsidR="00720E4A" w:rsidRPr="009631A7" w:rsidRDefault="00720E4A" w:rsidP="00720E4A">
      <w:pPr>
        <w:pStyle w:val="NormalWeb"/>
        <w:shd w:val="clear" w:color="auto" w:fill="FFFFFF"/>
        <w:spacing w:before="96" w:beforeAutospacing="0" w:after="120" w:afterAutospacing="0" w:line="286" w:lineRule="atLeast"/>
        <w:ind w:firstLine="568"/>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lastRenderedPageBreak/>
        <w:t>DirectoryService_Search</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sub-service is responsible for searching for information from the </w:t>
      </w:r>
      <w:r w:rsidR="00A743B2" w:rsidRPr="009631A7">
        <w:rPr>
          <w:rFonts w:asciiTheme="minorHAnsi" w:hAnsiTheme="minorHAnsi" w:cs="Arial"/>
          <w:color w:val="000000"/>
          <w:sz w:val="22"/>
          <w:szCs w:val="22"/>
          <w:lang w:val="en-US"/>
        </w:rPr>
        <w:t xml:space="preserve">Directory </w:t>
      </w:r>
      <w:r w:rsidRPr="009631A7">
        <w:rPr>
          <w:rFonts w:asciiTheme="minorHAnsi" w:hAnsiTheme="minorHAnsi" w:cs="Arial"/>
          <w:color w:val="000000"/>
          <w:sz w:val="22"/>
          <w:szCs w:val="22"/>
          <w:lang w:val="en-US"/>
        </w:rPr>
        <w:t>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searchDataset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ownerName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datasetURI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datasetType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List&lt;DirectoryStruct&gt;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w:t>
            </w:r>
            <w:r w:rsidR="00A743B2" w:rsidRPr="009631A7">
              <w:rPr>
                <w:rFonts w:asciiTheme="minorHAnsi" w:hAnsiTheme="minorHAnsi" w:cs="Arial"/>
                <w:color w:val="000000"/>
                <w:sz w:val="22"/>
                <w:szCs w:val="22"/>
                <w:lang w:val="en-US"/>
              </w:rPr>
              <w:t xml:space="preserve">Directory </w:t>
            </w:r>
            <w:r w:rsidRPr="009631A7">
              <w:rPr>
                <w:rFonts w:asciiTheme="minorHAnsi" w:hAnsiTheme="minorHAnsi" w:cs="Arial"/>
                <w:color w:val="000000"/>
                <w:sz w:val="22"/>
                <w:szCs w:val="22"/>
                <w:lang w:val="en-US"/>
              </w:rPr>
              <w:t>for datasets containing the particular information. The results are returned in a list containing DirectoryStruct elements. DirectoryStruct is a simple structure (in the form of a POJO</w:t>
            </w:r>
            <w:r w:rsidRPr="009631A7">
              <w:rPr>
                <w:rStyle w:val="FootnoteReference"/>
                <w:rFonts w:asciiTheme="minorHAnsi" w:hAnsiTheme="minorHAnsi" w:cs="Arial"/>
                <w:color w:val="000000"/>
                <w:sz w:val="22"/>
                <w:szCs w:val="22"/>
                <w:lang w:val="en-US"/>
              </w:rPr>
              <w:footnoteReference w:id="9"/>
            </w:r>
            <w:r w:rsidRPr="009631A7">
              <w:rPr>
                <w:rFonts w:asciiTheme="minorHAnsi" w:hAnsiTheme="minorHAnsi" w:cs="Arial"/>
                <w:color w:val="000000"/>
                <w:sz w:val="22"/>
                <w:szCs w:val="22"/>
                <w:lang w:val="en-US"/>
              </w:rPr>
              <w:t>) and each dataset is returned as a single instance of a DirectoryStruct.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searchDatasetWithinRange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ownerName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datasetURI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datasetType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List&lt;DirectoryStruct&gt;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directory registry for datasets containing the particular information. The method searches over a specific range defined by the parameters offset (the index denoting the starting point for searching), and limit (that denotes the total number of datasets that should be searched). The results are returned in a list containing DirectoryStruct elements. DirectoryStruct is a simple structure (in the form of a POJO</w:t>
            </w:r>
            <w:r w:rsidRPr="009631A7">
              <w:rPr>
                <w:rStyle w:val="FootnoteReference"/>
                <w:rFonts w:asciiTheme="minorHAnsi" w:hAnsiTheme="minorHAnsi" w:cs="Arial"/>
                <w:color w:val="000000"/>
                <w:sz w:val="22"/>
                <w:szCs w:val="22"/>
                <w:lang w:val="en-US"/>
              </w:rPr>
              <w:footnoteReference w:id="10"/>
            </w:r>
            <w:r w:rsidRPr="009631A7">
              <w:rPr>
                <w:rFonts w:asciiTheme="minorHAnsi" w:hAnsiTheme="minorHAnsi" w:cs="Arial"/>
                <w:color w:val="000000"/>
                <w:sz w:val="22"/>
                <w:szCs w:val="22"/>
                <w:lang w:val="en-US"/>
              </w:rPr>
              <w:t>) and each dataset is returned as a single instance of a DirectoryStruct.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literalValue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List&lt;Triple&gt;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for triples (&lt;s, p, o&gt;) containing the given literal value. Practically literals can only be found in the object part (o) of a triple. The method returns a list of triples containing the given literal value (or a part of it), in the given repository graph.</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resourceURI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List&lt;Triple&gt;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for triples (&lt;s, p, o&gt;) containing the given resource URI. Practically the given resource is being searched either in the subject (s) or in the object (o) of the triples. The method returns a list of triples containing the given resource URI, in the given repository graph.</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DirectoryService_Insert</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sub-service is responsible for adding new information about datasets to the </w:t>
      </w:r>
      <w:r w:rsidR="00A743B2" w:rsidRPr="009631A7">
        <w:rPr>
          <w:rFonts w:asciiTheme="minorHAnsi" w:hAnsiTheme="minorHAnsi" w:cs="Arial"/>
          <w:color w:val="000000"/>
          <w:sz w:val="22"/>
          <w:szCs w:val="22"/>
          <w:lang w:val="en-US"/>
        </w:rPr>
        <w:t xml:space="preserve">Directory </w:t>
      </w:r>
      <w:r w:rsidRPr="009631A7">
        <w:rPr>
          <w:rFonts w:asciiTheme="minorHAnsi" w:hAnsiTheme="minorHAnsi" w:cs="Arial"/>
          <w:color w:val="000000"/>
          <w:sz w:val="22"/>
          <w:szCs w:val="22"/>
          <w:lang w:val="en-US"/>
        </w:rPr>
        <w:t>of the LifeWatch Greece infrastructure. It contains one operation that is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insertDataset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DirectoryStruct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DirectoryStruct that contains various information about a dataset and adds it to the </w:t>
            </w:r>
            <w:r w:rsidR="00A743B2" w:rsidRPr="009631A7">
              <w:rPr>
                <w:rFonts w:asciiTheme="minorHAnsi" w:hAnsiTheme="minorHAnsi" w:cs="Arial"/>
                <w:color w:val="000000"/>
                <w:sz w:val="22"/>
                <w:szCs w:val="22"/>
                <w:lang w:val="en-US"/>
              </w:rPr>
              <w:t>Directory</w:t>
            </w:r>
            <w:r w:rsidRPr="009631A7">
              <w:rPr>
                <w:rFonts w:asciiTheme="minorHAnsi" w:hAnsiTheme="minorHAnsi" w:cs="Arial"/>
                <w:color w:val="000000"/>
                <w:sz w:val="22"/>
                <w:szCs w:val="22"/>
                <w:lang w:val="en-US"/>
              </w:rPr>
              <w:t xml:space="preserve">.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DirectoryService_Update</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sub-service is responsible for updating existing information about datasets from the </w:t>
      </w:r>
      <w:r w:rsidR="00A743B2" w:rsidRPr="009631A7">
        <w:rPr>
          <w:rFonts w:asciiTheme="minorHAnsi" w:hAnsiTheme="minorHAnsi" w:cs="Arial"/>
          <w:color w:val="000000"/>
          <w:sz w:val="22"/>
          <w:szCs w:val="22"/>
          <w:lang w:val="en-US"/>
        </w:rPr>
        <w:t xml:space="preserve">Directory </w:t>
      </w:r>
      <w:r w:rsidRPr="009631A7">
        <w:rPr>
          <w:rFonts w:asciiTheme="minorHAnsi" w:hAnsiTheme="minorHAnsi" w:cs="Arial"/>
          <w:color w:val="000000"/>
          <w:sz w:val="22"/>
          <w:szCs w:val="22"/>
          <w:lang w:val="en-US"/>
        </w:rPr>
        <w:t>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originalLiteral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newLiteral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literal value, it searches for triples </w:t>
            </w:r>
            <w:r w:rsidRPr="009631A7">
              <w:rPr>
                <w:rFonts w:asciiTheme="minorHAnsi" w:hAnsiTheme="minorHAnsi" w:cs="Arial"/>
                <w:color w:val="000000"/>
                <w:sz w:val="22"/>
                <w:szCs w:val="22"/>
                <w:lang w:val="en-US"/>
              </w:rPr>
              <w:lastRenderedPageBreak/>
              <w:t xml:space="preserve">containing that value and replaces all the occurrences with a new literal value. The method returns a boolean value reporting if the update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originalResource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newResource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resource URI, it searches for triples containing that URI (either in the subject or the object of the triple) and replaces all the occurrences with a new resource URI. The method returns a boolean value reporting if the update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updateProperty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originalProperty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newProperty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property URI, it searches for triples containing that URI (in the predicate of the triple) and replaces all the occurrences with a new property URI. The method returns a boolean value reporting if the update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updates schema resources and might cause other methods malfunction.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DirectoryService_Delete</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sub-service is responsible for deleting existing information about datasets from the </w:t>
      </w:r>
      <w:r w:rsidR="00A743B2" w:rsidRPr="009631A7">
        <w:rPr>
          <w:rFonts w:asciiTheme="minorHAnsi" w:hAnsiTheme="minorHAnsi" w:cs="Arial"/>
          <w:color w:val="000000"/>
          <w:sz w:val="22"/>
          <w:szCs w:val="22"/>
          <w:lang w:val="en-US"/>
        </w:rPr>
        <w:t xml:space="preserve">Directory </w:t>
      </w:r>
      <w:r w:rsidRPr="009631A7">
        <w:rPr>
          <w:rFonts w:asciiTheme="minorHAnsi" w:hAnsiTheme="minorHAnsi" w:cs="Arial"/>
          <w:color w:val="000000"/>
          <w:sz w:val="22"/>
          <w:szCs w:val="22"/>
          <w:lang w:val="en-US"/>
        </w:rPr>
        <w:t>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subject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predicate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object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the values of a triple &lt;s, p, o&gt;), it searches for that triple and removes it.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literalValue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literal value, it searches for triples containing that literal value and removes all the occurrences of these 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resourceURI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resource URI, it searches for triples containing that URI (in the subject or the object of the triple) and removes all the occurrences of these 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deleteTriplesHavingProperty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propertyURI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property URI, it searches for triples containing that URI (in the predicate of the triple) and removes all the occurrences of these 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4"/>
        <w:rPr>
          <w:rFonts w:asciiTheme="minorHAnsi" w:hAnsiTheme="minorHAnsi"/>
          <w:lang w:val="en-US"/>
        </w:rPr>
      </w:pPr>
      <w:r w:rsidRPr="009631A7">
        <w:rPr>
          <w:rFonts w:asciiTheme="minorHAnsi" w:hAnsiTheme="minorHAnsi"/>
          <w:lang w:val="en-US"/>
        </w:rPr>
        <w:t xml:space="preserve">Metadata Repository Web </w:t>
      </w:r>
      <w:r w:rsidRPr="009631A7">
        <w:rPr>
          <w:rFonts w:asciiTheme="minorHAnsi" w:hAnsiTheme="minorHAnsi"/>
        </w:rPr>
        <w:t>Service</w:t>
      </w:r>
    </w:p>
    <w:p w:rsidR="00720E4A" w:rsidRPr="009631A7" w:rsidRDefault="00720E4A" w:rsidP="00720E4A">
      <w:pPr>
        <w:pStyle w:val="NormalWeb"/>
        <w:shd w:val="clear" w:color="auto" w:fill="FFFFFF"/>
        <w:spacing w:before="96" w:beforeAutospacing="0" w:after="120" w:afterAutospacing="0" w:line="286" w:lineRule="atLeast"/>
        <w:ind w:firstLine="568"/>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service is responsible for all the operations that are related to the Metadata Repository. It consists of a number of sub-services that perform the following actions. </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w:t>
      </w:r>
      <w:r w:rsidRPr="009631A7">
        <w:rPr>
          <w:rFonts w:asciiTheme="minorHAnsi" w:hAnsiTheme="minorHAnsi" w:cs="Arial"/>
          <w:b/>
          <w:i/>
          <w:color w:val="000000"/>
          <w:sz w:val="22"/>
          <w:szCs w:val="22"/>
          <w:lang w:val="en-US"/>
        </w:rPr>
        <w:t>MetadataRepository_Search</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adding [</w:t>
      </w:r>
      <w:r w:rsidRPr="009631A7">
        <w:rPr>
          <w:rFonts w:asciiTheme="minorHAnsi" w:hAnsiTheme="minorHAnsi" w:cs="Arial"/>
          <w:b/>
          <w:i/>
          <w:color w:val="000000"/>
          <w:sz w:val="22"/>
          <w:szCs w:val="22"/>
          <w:lang w:val="en-US"/>
        </w:rPr>
        <w:t>MetadataRepository _Insert</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updating [</w:t>
      </w:r>
      <w:r w:rsidRPr="009631A7">
        <w:rPr>
          <w:rFonts w:asciiTheme="minorHAnsi" w:hAnsiTheme="minorHAnsi" w:cs="Arial"/>
          <w:b/>
          <w:i/>
          <w:color w:val="000000"/>
          <w:sz w:val="22"/>
          <w:szCs w:val="22"/>
          <w:lang w:val="en-US"/>
        </w:rPr>
        <w:t>MetadataRepository _Update</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deleting [</w:t>
      </w:r>
      <w:r w:rsidRPr="009631A7">
        <w:rPr>
          <w:rFonts w:asciiTheme="minorHAnsi" w:hAnsiTheme="minorHAnsi" w:cs="Arial"/>
          <w:b/>
          <w:i/>
          <w:color w:val="000000"/>
          <w:sz w:val="22"/>
          <w:szCs w:val="22"/>
          <w:lang w:val="en-US"/>
        </w:rPr>
        <w:t>MetadataRepository _Delete</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browsing [</w:t>
      </w:r>
      <w:r w:rsidRPr="009631A7">
        <w:rPr>
          <w:rFonts w:asciiTheme="minorHAnsi" w:hAnsiTheme="minorHAnsi" w:cs="Arial"/>
          <w:b/>
          <w:i/>
          <w:color w:val="000000"/>
          <w:sz w:val="22"/>
          <w:szCs w:val="22"/>
          <w:lang w:val="en-US"/>
        </w:rPr>
        <w:t>MetadataRepository _Select</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5"/>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producing text [</w:t>
      </w:r>
      <w:r w:rsidRPr="009631A7">
        <w:rPr>
          <w:rFonts w:asciiTheme="minorHAnsi" w:hAnsiTheme="minorHAnsi" w:cs="Arial"/>
          <w:b/>
          <w:i/>
          <w:color w:val="000000"/>
          <w:sz w:val="22"/>
          <w:szCs w:val="22"/>
          <w:lang w:val="en-US"/>
        </w:rPr>
        <w:t>MetadataRepository _Text</w:t>
      </w:r>
      <w:r w:rsidRPr="009631A7">
        <w:rPr>
          <w:rFonts w:asciiTheme="minorHAnsi" w:hAnsiTheme="minorHAnsi" w:cs="Arial"/>
          <w:color w:val="000000"/>
          <w:sz w:val="22"/>
          <w:szCs w:val="22"/>
          <w:lang w:val="en-US"/>
        </w:rPr>
        <w:t>]</w:t>
      </w:r>
    </w:p>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NormalWeb"/>
        <w:shd w:val="clear" w:color="auto" w:fill="FFFFFF"/>
        <w:spacing w:before="96" w:beforeAutospacing="0" w:after="120" w:afterAutospacing="0" w:line="286" w:lineRule="atLeast"/>
        <w:ind w:left="720"/>
        <w:rPr>
          <w:rFonts w:asciiTheme="minorHAnsi" w:hAnsiTheme="minorHAnsi" w:cs="Arial"/>
          <w:b/>
          <w:bCs/>
          <w:color w:val="000000"/>
          <w:sz w:val="22"/>
          <w:szCs w:val="22"/>
          <w:lang w:val="en-US"/>
        </w:rPr>
      </w:pPr>
    </w:p>
    <w:p w:rsidR="00720E4A" w:rsidRPr="009631A7" w:rsidRDefault="00720E4A" w:rsidP="00720E4A">
      <w:pPr>
        <w:rPr>
          <w:lang w:val="en-US"/>
        </w:rPr>
      </w:pPr>
      <w:bookmarkStart w:id="143" w:name="_Metadata_Repository_Service"/>
      <w:bookmarkEnd w:id="143"/>
    </w:p>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MetadataRepository_Search</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from the Metadata Repository 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searchCommonName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commonName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language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List&lt;CommonNameStruct&gt;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common name. The results are returned in a list containing CommonNameStruct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searchCommonNameWithinRange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commonName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language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List&lt;CommonNameStruct&gt;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metadata repository for metadata information about datasets as regards common name. The method searches over a specific range defined by the parameters offset (the index denoting the starting point for searching), and limit (that denotes the total number of entries that should be searched).  The results are returned in a list containing CommonNameStruct elements. Apart from the repositoryGraph parameter, that should be provided explicitly all the other parameters are optional and the user can also provide only a </w:t>
            </w:r>
            <w:r w:rsidRPr="009631A7">
              <w:rPr>
                <w:rFonts w:asciiTheme="minorHAnsi" w:hAnsiTheme="minorHAnsi" w:cs="Arial"/>
                <w:color w:val="000000"/>
                <w:sz w:val="22"/>
                <w:szCs w:val="22"/>
                <w:lang w:val="en-US"/>
              </w:rPr>
              <w:lastRenderedPageBreak/>
              <w:t>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searchEnvironmental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List&lt;EnvironmentalStruct&gt;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environmental parameters. The results are returned in a list containing EnvironmentalStruct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searchEnvironmentalWithinRange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EnvironmentalStruct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environmental parameters. The method searches over a specific range defined by the parameters offset (the index denoting the starting point for searching), and limit (that denotes the total number of entries that should be searched).  The results are returned in a list containing EnvironmentalStruct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searchGenetics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sample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List&lt;GeneticsStruct&gt;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genetics parameters. The results are returned in a list containing GeneticsStruct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searchGeneticsWithinRange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sample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GeneticsStruct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genetics parameters. The method searches over a specific range defined by the parameters offset (the index denoting the starting point for searching), and limit (that denotes the total number of entries that should be searched).  The results are returned in a list containing GeneticsStruct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searchGensSample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sample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List&lt;GensSampleStruct&gt;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metadata repository for metadata information about datasets as regards genetics sample parameters. The results are returned in a list containing GensSampleStruct elements. Apart from the repositoryGraph parameter, that should be provided explicitly all the other parameters are optional and the user can also provide only a part of them (i.e. “dataset” instead of </w:t>
            </w:r>
            <w:r w:rsidRPr="009631A7">
              <w:rPr>
                <w:rFonts w:asciiTheme="minorHAnsi" w:hAnsiTheme="minorHAnsi" w:cs="Arial"/>
                <w:color w:val="000000"/>
                <w:sz w:val="22"/>
                <w:szCs w:val="22"/>
                <w:lang w:val="en-US"/>
              </w:rPr>
              <w:lastRenderedPageBreak/>
              <w:t>“http://www.ics.forth.gr/isl/dataset”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searchGensSampleWithinRange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sample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GensSampleStruct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genetics samples parameters. The method searches over a specific range defined by the parameters offset (the index denoting the starting point for searching), and limit (that denotes the total number of entries that should be searched).  The results are returned in a list containing GensSampleStruct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searchIdentification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individual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List&lt;IdentificationStruct&gt;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identification information. The results are returned in a list containing IdentificationStruct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searchIdentificationWithinRange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lastRenderedPageBreak/>
              <w:t>String individual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IdentificationStruct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identification information. The method searches over a specific range defined by the parameters offset (the index denoting the starting point for searching), and limit (that denotes the total number of entries that should be searched).  The results are returned in a list containing IdentificationStruct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searchMeasurement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List&lt;MeasurementStruct&gt;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measurements. The results are returned in a list containing MeasurementStruct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searchMeasurementWithinRange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MeasurementStruct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metadata repository for metadata information about datasets as regards measurements. The method searches over a specific range </w:t>
            </w:r>
            <w:r w:rsidRPr="009631A7">
              <w:rPr>
                <w:rFonts w:asciiTheme="minorHAnsi" w:hAnsiTheme="minorHAnsi" w:cs="Arial"/>
                <w:color w:val="000000"/>
                <w:sz w:val="22"/>
                <w:szCs w:val="22"/>
                <w:lang w:val="en-US"/>
              </w:rPr>
              <w:lastRenderedPageBreak/>
              <w:t>defined by the parameters offset (the index denoting the starting point for searching), and limit (that denotes the total number of entries that should be searched).  The results are returned in a list containing MeasurementStruct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searchMicroCTPostProcessing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input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List&lt;MicroCTPostProcessingStruct&gt;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post processing information. The results are returned in a list containing MicroCTPostProcessingStruct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searchMicroCTPostProcessingWithinRange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input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MicroCTPostProcessingStruct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post processing information. The method searches over a specific range defined by the parameters offset (the index denoting the starting point for searching), and limit (that denotes the total number of entries that should be searched).  The results are returned in a list containing MicroCTPostProcessingStruct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searchMicroCTReconstruction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input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List&lt;MicroCTReconstructionStruct&gt;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reconstruction information. The results are returned in a list containing MicroCTReconstructionStruct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searchMicroCTReconstructionWithinRange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input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MicroCTReconstructionStruct&gt;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reconstruction information. The method searches over a specific range defined by the parameters offset (the index denoting the starting point for searching), and limit (that denotes the total number of entries that should be searched).  The results are returned in a list containing MicroCTReconstructionStruct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searchMicroCTScanning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contrastMethod</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List&lt;MicroCTScanningStruct&gt;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w:t>
            </w:r>
            <w:r w:rsidRPr="009631A7">
              <w:rPr>
                <w:rFonts w:asciiTheme="minorHAnsi" w:hAnsiTheme="minorHAnsi" w:cs="Arial"/>
                <w:color w:val="000000"/>
                <w:sz w:val="22"/>
                <w:szCs w:val="22"/>
                <w:lang w:val="en-US"/>
              </w:rPr>
              <w:lastRenderedPageBreak/>
              <w:t>metadata repository for metadata information about datasets as regards MicroCT scanning information. The results are returned in a list containing MicroCTScanningStruct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searchMicroCTScanningWithinRange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deviceName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contrastMethod</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MicroCTScanningStruct&gt;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scanning information. The method searches over a specific range defined by the parameters offset (the index denoting the starting point for searching), and limit (that denotes the total number of entries that should be searched).  The results are returned in a list containing MicroCTScanningStruct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searchMicroCTSpecimen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provider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List&lt;MicroCTSpecimenStruct&gt;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scanning information. The results are returned in a list containing MicroCTSpecimenStruct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searchMicroCTSpecimenWithinRange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provider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MicroCTSpecimenStruct&gt;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MicroCT specimen information. The method searches over a specific range defined by the parameters offset (the index denoting the starting point for searching), and limit (that denotes the total number of entries that should be searched).  The results are returned in a list containing MicroCTSpecimenStruct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searchMorphometrics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provider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List&lt;MorphometricsStruct&gt;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morphometric information. The results are returned in a list containing MorphometricsStruct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searchMorphometricsWithinRange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provider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lastRenderedPageBreak/>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MorphometricsStruct&gt;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morphometric information. The method searches over a specific range defined by the parameters offset (the index denoting the starting point for searching), and limit (that denotes the total number of entries that should be searched).  The results are returned in a list containing MorphometricsStruct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searchOccurrence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List&lt;OccurrenceStruct&gt;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occurrence information. The results are returned in a list containing OccurrenceStruct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searchOccurrenceWithinRange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OccurrenceStruct &gt;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metadata repository for metadata information about datasets as regards occurrence information. The method searches over a specific range defined by the parameters offset (the index denoting the starting point for searching), and limit (that denotes the total </w:t>
            </w:r>
            <w:r w:rsidRPr="009631A7">
              <w:rPr>
                <w:rFonts w:asciiTheme="minorHAnsi" w:hAnsiTheme="minorHAnsi" w:cs="Arial"/>
                <w:color w:val="000000"/>
                <w:sz w:val="22"/>
                <w:szCs w:val="22"/>
                <w:lang w:val="en-US"/>
              </w:rPr>
              <w:lastRenderedPageBreak/>
              <w:t>number of entries that should be searched).  The results are returned in a list containing OccurrenceStruct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searchOccurrenceStatsTemp</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numberOfParts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List&lt;OccurrenceStatsTempStruct&gt;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occurrence stats information. The results are returned in a list containing OccurrenceStatsTempStruct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searchOccurrenceStatsTempWithinRange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numberOfParts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OccurrenceStatsTempStruct&gt;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occurrence stats information. The method searches over a specific range defined by the parameters offset (the index denoting the starting point for searching), and limit (that denotes the total number of entries that should be searched).  The results are returned in a list containing OccurrenceStatsTempStruct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searchScientificNaming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scientificName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List&lt;ScientificNamingStruct&gt;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scientific names. The results are returned in a list containing ScientificNamingStruct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searchScientificNamingWithinRange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scientificName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ScientificNamingStruct&gt;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scientific names. The method searches over a specific range defined by the parameters offset (the index denoting the starting point for searching), and limit (that denotes the total number of entries that should be searched).  The results are returned in a list containing ScientificNamingStruct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searchSpecimen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List&lt;SpecimenStruct&gt;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specimen information. The results are returned in a list containing SpecimenStruct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searchSpecimenWithinRange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specimen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SpecimenStruct&gt;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specimen information. The method searches over a specific range defined by the parameters offset (the index denoting the starting point for searching), and limit (that denotes the total number of entries that should be searched).  The results are returned in a list containing SpecimenStruct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searchSpecimenCollection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ownerName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List&lt;SpecimenCollectionStruct&gt;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specimen collection information. The results are returned in a list containing SpecimenCollectionStruct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searchSpecimenCollectionWithinRange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collectionName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ownerName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SpecimenCollectionStruct&gt;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specimen collection information. The method searches over a specific range defined by the parameters offset (the index denoting the starting point for searching), and limit (that denotes the total number of entries that should be searched).  The results are returned in a list containing SpecimenCollectionStruct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searchStats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dimemsion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List&lt;StatsStruct&gt;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stats information. The results are returned in a list containing StatsStruct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searchStatsWithinRange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dimemsion</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StatsStruct&gt;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some descriptive parameters and searches on the metadata repository for metadata information about datasets as regards stats information. The method searches over a specific range defined by the parameters offset (the index denoting the starting </w:t>
            </w:r>
            <w:r w:rsidRPr="009631A7">
              <w:rPr>
                <w:rFonts w:asciiTheme="minorHAnsi" w:hAnsiTheme="minorHAnsi" w:cs="Arial"/>
                <w:color w:val="000000"/>
                <w:sz w:val="22"/>
                <w:szCs w:val="22"/>
                <w:lang w:val="en-US"/>
              </w:rPr>
              <w:lastRenderedPageBreak/>
              <w:t>point for searching), and limit (that denotes the total number of entries that should be searched).  The results are returned in a list containing StatsStruct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searchSynonym</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scientificName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synonym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List&lt;SynonymStruct&gt;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synonym information. The results are returned in a list containing SynonymStruct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searchSynonymWithinRange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scientificName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synonym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SynonymStruct&gt;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synonym information. The method searches over a specific range defined by the parameters offset (the index denoting the starting point for searching), and limit (that denotes the total number of entries that should be searched).  The results are returned in a list containing SynonymStruct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searchTaxonomy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genus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family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class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kingdom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phylum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List&lt;TaxonomyStruct&gt;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taxonomic information. The results are returned in a list containing TaxonomyStruct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searchTaxonomyWithinRange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genus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family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order</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class</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kingdom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phylum</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datasetURI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offset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int limit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 TaxonomyStruct&gt;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on the metadata repository for metadata information about datasets as regards taxonomic information. The method searches over a specific range defined by the parameters offset (the index denoting the starting point for searching), and limit (that denotes the total number of entries that should be searched).  The results are returned in a list containing TaxonomyStruct elements. Apart from the repositoryGraph parameter, that should be provided explicitly all the other parameters are optional and the user can also provide only a part of them (i.e. “dataset” instead of “http://www.ics.forth.gr/isl/dataset” for datasetURI).</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literalValue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lastRenderedPageBreak/>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List&lt;Triple&gt;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for triples (&lt;s, p, o&gt;) containing the given literal value. Practically literals can only be found in the object part (o) of a triple. The method returns a list of triples containing the given literal value (or a part of it), in the given repository graph.</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resourceURI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List&lt;Triple&gt;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some descriptive parameters and searches for triples (&lt;s, p, o&gt;) containing the given resource URI. Practically the given resource is being searched either in the subject (s) or in the object (o) of the triples. The method returns a list of triples containing the given resource URI, in the given repository graph.</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MetadataRepository_Insert</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adding new information to the Metadata Repository of the LifeWatch Greece infrastructure. It contains a set of operations that are described below.</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insertCommonName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CommonNameStruct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CommonNameStruct that contains various information about common names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insertEnvironmental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EnvironmentalStruct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EnvironmentalStruct that contains various environmental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insertGensDataset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GensDatasetStruct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lastRenderedPageBreak/>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GensDatasetStruct that contains various genetics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insertGensSample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GensSampleStruct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GensSampleStruct that contains various genetics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insertIdentification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IdentificationStruct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IdentificationStruct that contains various identification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insertMeasurement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MeasurementStruct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MeasurementStruct that contains various measurement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insertMicroCTPostProcessing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MicroCTPostProcessingStruct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MicroCTPostProcessingStruct that contains various MicroCT post processing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insertMicroCTReconstruction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MicroCTReconstructionStruct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MicroCTReconstructionStruct that contains various MicroCT reconstruction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insertMicroCTScanning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MicroCTScanningStruct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MicroCTScanning that contains various MicroCT scanning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insertMicroCTSpecimen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MicroCTSpecimenStruct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MicroCTSpecimen that contains various MicroCT specimen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insertMorphometrics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MorphometricsStruct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MorphometricsStruct that contains various morphometric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insertOccurrence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OccurrenceStruct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OccurrenceStruct that contains various occurrence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insertOccurrenceStatsAbundance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OccurrenceStatsAbundanceStruct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OccurrenceStatsAbundanceStruct that contains various occurrence stats abundance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insertOccurrenceStatsTemp</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OccurrenceStatsTempStruct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OccurrenceStatsTempStruct that contains various occurrence stats temp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insertScientificNaming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ScientificNamingStruct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ScientificNamingStruct that contains various scientific naming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insertSpecimen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SpecimenStruct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SpecimenStruct that contains various specimen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insertSpecimenCollection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SpecimenCollectionStruct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SpecimenCollectionStruct that contains various specimen collection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insertStats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StatsStruct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StatsStruct that contains various stats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insertSynonym</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SynonymStruct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SynonymStruct that contains various synonym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insertTaxonomy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TaxonomyStruct struct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TaxonomyStruct that contains various taxonomic information and adds it to the Metadata Repository. The method returns a boolean value reporting if the addition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MetadataRepository_Update</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updating existing information from the Metadata Repository 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originalLiteral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newLiteral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literal value, it searches for triples containing that value and replaces all the occurrences with a new literal value. The method returns a boolean value reporting if the update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originalResource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newResource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resource URI, it searches for triples containing that URI (either in the subject or the object of the triple) and replaces all the occurrences with a new resource URI. The method returns a boolean value reporting if the update was successful or not.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updateProperty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originalProperty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newProperty</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property URI, it searches for triples containing that URI (in the predicate of the triple) and replaces all the occurrences with a new property URI. The method returns a boolean value reporting if the update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updates schema resources and might cause other methods malfunction.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MetadataRepository_Delete</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deleting existing information from the Metadata Repository of the LifeWatch Greece infrastructure.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subject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predicate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object</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the values of a triple &lt;s, p, o&gt;), it searches for that triple and removes it.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deleteTriplesHavingLiteral</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literalValue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literal value, it searches for triples containing that literal value and removes all the occurrences of these </w:t>
            </w:r>
            <w:r w:rsidRPr="009631A7">
              <w:rPr>
                <w:rFonts w:asciiTheme="minorHAnsi" w:hAnsiTheme="minorHAnsi" w:cs="Arial"/>
                <w:color w:val="000000"/>
                <w:sz w:val="22"/>
                <w:szCs w:val="22"/>
                <w:lang w:val="en-US"/>
              </w:rPr>
              <w:lastRenderedPageBreak/>
              <w:t xml:space="preserve">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deleteTriplesHavingResource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resourceURI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resource URI, it searches for triples containing that URI (in the subject or the object of the triple) and removes all the occurrences of these 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deleteTriplesHavingProperty</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propertyURI</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boolean </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property URI, it searches for triples containing that URI (in the predicate of the triple) and removes all the occurrences of these triples. The method returns a boolean value reporting if the deletion was successful or not. </w:t>
            </w:r>
          </w:p>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b/>
                <w:color w:val="000000"/>
                <w:sz w:val="22"/>
                <w:szCs w:val="22"/>
                <w:lang w:val="en-US"/>
              </w:rPr>
              <w:t>CAUTION:</w:t>
            </w:r>
            <w:r w:rsidRPr="009631A7">
              <w:rPr>
                <w:rFonts w:asciiTheme="minorHAnsi" w:hAnsiTheme="minorHAnsi" w:cs="Arial"/>
                <w:color w:val="000000"/>
                <w:sz w:val="22"/>
                <w:szCs w:val="22"/>
                <w:lang w:val="en-US"/>
              </w:rPr>
              <w:t xml:space="preserve"> This method should be used carefully since it removes explicit triples might cause other methods malfunction.</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MetadataRepository_Select</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providing the functionalities that are necessary for browsing the contents of the Metadata Repository of the LifeWatch Greece infrastructure. It contains a set of operations that are described below.</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selectIncoming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resourceURI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List&lt;IncomingNodeStruct&gt;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resource URI and a repository graph and searches for all the resources that “lead” to the given resource. More specifically it fetches all the subjects of the triple &lt;s, p, o&gt; where o is the given resource. The results are returned as a list of IncomingNodeStructs.</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selectOutgoing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String resourceURI </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List&lt;OutgoingNodeStruct&gt;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resource URI and a repository graph and searches for all the resources that “leave” from the given resource. More specifically it fetches all the objects of the triple &lt;s, p, o&gt; where s is the given resource. The results are returned as a list of OutgoingNodeStructs.</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MetadataRepository_Text</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providing a textual descriptions by fetching various information from the Metadata Repository of the LifeWatch Greece infrastructure. It contains one operation that is described below.</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produceText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speciesName</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browseURL</w:t>
            </w:r>
          </w:p>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repositoryGraph</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the scientific name of a species and is responsible for producing a textual description about the species, with as much information as it can locate for that species in the Metadata repository. The text can also contain links to various source so the user apart from reviewing the text can also click on several entities and start browsing over the metadata.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p w:rsidR="00720E4A" w:rsidRPr="009631A7" w:rsidRDefault="00720E4A" w:rsidP="00720E4A">
      <w:pPr>
        <w:pStyle w:val="Heading4"/>
        <w:rPr>
          <w:rFonts w:asciiTheme="minorHAnsi" w:hAnsiTheme="minorHAnsi"/>
          <w:lang w:val="en-US"/>
        </w:rPr>
      </w:pPr>
      <w:r w:rsidRPr="009631A7">
        <w:rPr>
          <w:rFonts w:asciiTheme="minorHAnsi" w:hAnsiTheme="minorHAnsi"/>
          <w:lang w:val="en-US"/>
        </w:rPr>
        <w:t>Fundamental Categories Web Service</w:t>
      </w:r>
    </w:p>
    <w:p w:rsidR="00720E4A" w:rsidRPr="009631A7" w:rsidRDefault="00720E4A" w:rsidP="00720E4A">
      <w:pPr>
        <w:pStyle w:val="NormalWeb"/>
        <w:shd w:val="clear" w:color="auto" w:fill="FFFFFF"/>
        <w:spacing w:before="96" w:beforeAutospacing="0" w:after="120" w:afterAutospacing="0" w:line="286" w:lineRule="atLeast"/>
        <w:ind w:firstLine="568"/>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This service is responsible for all the operations that are related to the fundamental categories querying capabilities. It consists of a number of sub-services that perform the following actions. </w:t>
      </w:r>
    </w:p>
    <w:p w:rsidR="00720E4A" w:rsidRPr="009631A7" w:rsidRDefault="00720E4A" w:rsidP="00720E4A">
      <w:pPr>
        <w:pStyle w:val="NormalWeb"/>
        <w:numPr>
          <w:ilvl w:val="0"/>
          <w:numId w:val="56"/>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for actors [</w:t>
      </w:r>
      <w:r w:rsidRPr="009631A7">
        <w:rPr>
          <w:rFonts w:asciiTheme="minorHAnsi" w:hAnsiTheme="minorHAnsi" w:cs="Arial"/>
          <w:b/>
          <w:i/>
          <w:color w:val="000000"/>
          <w:sz w:val="22"/>
          <w:szCs w:val="22"/>
          <w:lang w:val="en-US"/>
        </w:rPr>
        <w:t>FundamentalCategories_SearchActor</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6"/>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for events [</w:t>
      </w:r>
      <w:r w:rsidRPr="009631A7">
        <w:rPr>
          <w:rFonts w:asciiTheme="minorHAnsi" w:hAnsiTheme="minorHAnsi" w:cs="Arial"/>
          <w:b/>
          <w:i/>
          <w:color w:val="000000"/>
          <w:sz w:val="22"/>
          <w:szCs w:val="22"/>
          <w:lang w:val="en-US"/>
        </w:rPr>
        <w:t>FundamentalCategories_SearchEvent</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6"/>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for things [</w:t>
      </w:r>
      <w:r w:rsidRPr="009631A7">
        <w:rPr>
          <w:rFonts w:asciiTheme="minorHAnsi" w:hAnsiTheme="minorHAnsi" w:cs="Arial"/>
          <w:b/>
          <w:i/>
          <w:color w:val="000000"/>
          <w:sz w:val="22"/>
          <w:szCs w:val="22"/>
          <w:lang w:val="en-US"/>
        </w:rPr>
        <w:t>FundamentalCategories_SearchThing</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6"/>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for places [</w:t>
      </w:r>
      <w:r w:rsidRPr="009631A7">
        <w:rPr>
          <w:rFonts w:asciiTheme="minorHAnsi" w:hAnsiTheme="minorHAnsi" w:cs="Arial"/>
          <w:b/>
          <w:i/>
          <w:color w:val="000000"/>
          <w:sz w:val="22"/>
          <w:szCs w:val="22"/>
          <w:lang w:val="en-US"/>
        </w:rPr>
        <w:t>FundamentalCategories_SearchPlace</w:t>
      </w:r>
      <w:r w:rsidRPr="009631A7">
        <w:rPr>
          <w:rFonts w:asciiTheme="minorHAnsi" w:hAnsiTheme="minorHAnsi" w:cs="Arial"/>
          <w:color w:val="000000"/>
          <w:sz w:val="22"/>
          <w:szCs w:val="22"/>
          <w:lang w:val="en-US"/>
        </w:rPr>
        <w:t>]</w:t>
      </w:r>
    </w:p>
    <w:p w:rsidR="00720E4A" w:rsidRPr="009631A7" w:rsidRDefault="00720E4A" w:rsidP="00720E4A">
      <w:pPr>
        <w:pStyle w:val="NormalWeb"/>
        <w:numPr>
          <w:ilvl w:val="0"/>
          <w:numId w:val="56"/>
        </w:numPr>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searching for dimensions [</w:t>
      </w:r>
      <w:r w:rsidRPr="009631A7">
        <w:rPr>
          <w:rFonts w:asciiTheme="minorHAnsi" w:hAnsiTheme="minorHAnsi" w:cs="Arial"/>
          <w:b/>
          <w:i/>
          <w:color w:val="000000"/>
          <w:sz w:val="22"/>
          <w:szCs w:val="22"/>
          <w:lang w:val="en-US"/>
        </w:rPr>
        <w:t>FundamentalCategories_SearchDimension</w:t>
      </w:r>
      <w:r w:rsidRPr="009631A7">
        <w:rPr>
          <w:rFonts w:asciiTheme="minorHAnsi" w:hAnsiTheme="minorHAnsi" w:cs="Arial"/>
          <w:color w:val="000000"/>
          <w:sz w:val="22"/>
          <w:szCs w:val="22"/>
          <w:lang w:val="en-US"/>
        </w:rPr>
        <w:t>]</w:t>
      </w:r>
    </w:p>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FundamentalCategories_SearchActor</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about actors using fundamental categories.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SearchActorFromPlace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place and returns the actors from this place. The results are returned as a list of SPARQLResultMaps</w:t>
            </w:r>
            <w:r w:rsidRPr="009631A7">
              <w:rPr>
                <w:rStyle w:val="FootnoteReference"/>
                <w:rFonts w:asciiTheme="minorHAnsi" w:hAnsiTheme="minorHAnsi" w:cs="Arial"/>
                <w:color w:val="000000"/>
                <w:sz w:val="22"/>
                <w:szCs w:val="22"/>
                <w:lang w:val="en-US"/>
              </w:rPr>
              <w:footnoteReference w:id="11"/>
            </w:r>
            <w:r w:rsidRPr="009631A7">
              <w:rPr>
                <w:rFonts w:asciiTheme="minorHAnsi" w:hAnsiTheme="minorHAnsi" w:cs="Arial"/>
                <w:color w:val="000000"/>
                <w:sz w:val="22"/>
                <w:szCs w:val="22"/>
                <w:lang w:val="en-US"/>
              </w:rPr>
              <w:t xml:space="preserve">. </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SearchActorFromTime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timespan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timespan and returns the actors related to this timespan (i.e. date).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SearchActorHasMetPlace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place and returns the actors that have met this place.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SearchActorHasMetThing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thing and returns the actors that have met this thing.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jc w:val="both"/>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SearchActorIsOwnerOrCreatorOfThing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thing and returns the actors that are either the owners or the creators of this thing.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SearchActorMeasuredDimension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dimension and returns the actors that have measured this dimension.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SearchActorRefersToEvent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an event and returns the actors that refer to this event.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SearchActorRefersToThing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The method takes as input a thing and returns the actors that refer to this thing. The results are returned as a list of SPARQLResultMaps</w:t>
            </w:r>
            <w:r w:rsidRPr="009631A7">
              <w:rPr>
                <w:rFonts w:asciiTheme="minorHAnsi" w:hAnsiTheme="minorHAnsi"/>
                <w:lang w:val="en-US"/>
              </w:rPr>
              <w:t>.</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FundamentalCategories_SearchEvent</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about events using fundamental categories.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SearchEventByActor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events that were carried out from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SearchEventFromPlace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events that took place in the specific location.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SearchEventFromTime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timespan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timespan and returns the events that are related to this timespan.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SearchEventHasMetActor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events that have met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SearchEventHasMetThing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events that have met this thing.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SearchEventMeasuredDimension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dimension and returns the events that contain measurements of this dimension.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FundamentalCategories_SearchThing</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about things using fundamental categories.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SearchThingByActor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things that were carried out, identified, found, etc. from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SearchThingByEvent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event and returns the things are related to this event.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SearchThingFromActor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things that were carried out from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SearchThingFromEvent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lastRenderedPageBreak/>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event and returns the things from this event.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SearchThingFromPlace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things from this place.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SearchThingFromThing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things from this thing.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SearchThingFromTime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timespan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timespan and returns the things from this timespan.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SearchThingHasDimension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dimension and returns the things having the given dimension.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SearchThingHasMetActor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things that have met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SearchThingHasMetPlace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things that have met this place.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SearchThingHasMetThing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things that have met this thing.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SearchThingHasMetTime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timespan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timespan and returns the things that have met this timespan.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SearchThingRefersToEvent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event and returns the things that refer to this event.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SearchThingRefersToThing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things that refer to this thing.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FundamentalCategories_SearchPlace</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about places using fundamental categories.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SearchPlaceHasDimension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dimension</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dimension and returns the places that have this dimension.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SearchPlaceHasMetThing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places that have met this thing. The results are returned as a list of </w:t>
            </w:r>
            <w:r w:rsidRPr="009631A7">
              <w:rPr>
                <w:rFonts w:asciiTheme="minorHAnsi" w:hAnsiTheme="minorHAnsi" w:cs="Arial"/>
                <w:color w:val="000000"/>
                <w:sz w:val="22"/>
                <w:szCs w:val="22"/>
                <w:lang w:val="en-US"/>
              </w:rPr>
              <w:lastRenderedPageBreak/>
              <w:t xml:space="preserve">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SearchPlaceHasPartPlace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places that are parts of this place.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SearchPlaceIsPartOfPlace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places contain this place.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p w:rsidR="00720E4A" w:rsidRPr="009631A7" w:rsidRDefault="00720E4A" w:rsidP="00720E4A">
      <w:pPr>
        <w:pStyle w:val="Heading5"/>
        <w:rPr>
          <w:rFonts w:asciiTheme="minorHAnsi" w:hAnsiTheme="minorHAnsi"/>
        </w:rPr>
      </w:pPr>
      <w:r w:rsidRPr="009631A7">
        <w:rPr>
          <w:rFonts w:asciiTheme="minorHAnsi" w:hAnsiTheme="minorHAnsi"/>
        </w:rPr>
        <w:t>FundamentalCategories_SearchDimension</w:t>
      </w:r>
    </w:p>
    <w:p w:rsidR="00720E4A" w:rsidRPr="009631A7" w:rsidRDefault="00720E4A" w:rsidP="00720E4A">
      <w:pPr>
        <w:pStyle w:val="NormalWeb"/>
        <w:shd w:val="clear" w:color="auto" w:fill="FFFFFF"/>
        <w:spacing w:before="96" w:beforeAutospacing="0" w:after="120" w:afterAutospacing="0" w:line="286" w:lineRule="atLeast"/>
        <w:ind w:firstLine="720"/>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This sub-service is responsible for searching for information about dimensions using fundamental categories. It contains a set of operations that are described below.</w:t>
      </w: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SearchDimensionByActor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actor</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actor and returns the dimensions that were measured by this actor.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SearchDimensionByEvent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event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an event and returns the dimensions that were measured by this event.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SearchDimensionOfPlace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place</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place and returns the dimensions of this place. The results are returned as a list of SPARQLResultMaps. </w:t>
            </w:r>
          </w:p>
        </w:tc>
      </w:tr>
    </w:tbl>
    <w:p w:rsidR="00720E4A" w:rsidRPr="009631A7" w:rsidRDefault="00720E4A" w:rsidP="00720E4A">
      <w:pPr>
        <w:pStyle w:val="NormalWeb"/>
        <w:shd w:val="clear" w:color="auto" w:fill="FFFFFF"/>
        <w:spacing w:before="96" w:beforeAutospacing="0" w:after="120" w:afterAutospacing="0" w:line="286" w:lineRule="atLeast"/>
        <w:rPr>
          <w:rFonts w:asciiTheme="minorHAnsi" w:hAnsiTheme="minorHAnsi" w:cs="Arial"/>
          <w:color w:val="000000"/>
          <w:sz w:val="22"/>
          <w:szCs w:val="22"/>
          <w:lang w:val="en-US"/>
        </w:rPr>
      </w:pPr>
    </w:p>
    <w:tbl>
      <w:tblPr>
        <w:tblStyle w:val="TableGrid"/>
        <w:tblW w:w="0" w:type="auto"/>
        <w:tblLook w:val="04A0" w:firstRow="1" w:lastRow="0" w:firstColumn="1" w:lastColumn="0" w:noHBand="0" w:noVBand="1"/>
      </w:tblPr>
      <w:tblGrid>
        <w:gridCol w:w="2093"/>
        <w:gridCol w:w="6429"/>
      </w:tblGrid>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Operation name</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i/>
                <w:color w:val="000000"/>
                <w:sz w:val="22"/>
                <w:szCs w:val="22"/>
                <w:lang w:val="en-US"/>
              </w:rPr>
            </w:pPr>
            <w:r w:rsidRPr="009631A7">
              <w:rPr>
                <w:rFonts w:asciiTheme="minorHAnsi" w:hAnsiTheme="minorHAnsi" w:cs="Arial"/>
                <w:b/>
                <w:i/>
                <w:color w:val="000000"/>
                <w:sz w:val="22"/>
                <w:szCs w:val="22"/>
                <w:lang w:val="en-US"/>
              </w:rPr>
              <w:t>SearchDimensionOfThing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 xml:space="preserve">Input </w:t>
            </w:r>
          </w:p>
        </w:tc>
        <w:tc>
          <w:tcPr>
            <w:tcW w:w="6429" w:type="dxa"/>
          </w:tcPr>
          <w:p w:rsidR="00720E4A" w:rsidRPr="009631A7" w:rsidRDefault="00720E4A" w:rsidP="003E46F7">
            <w:pPr>
              <w:pStyle w:val="NormalWeb"/>
              <w:numPr>
                <w:ilvl w:val="0"/>
                <w:numId w:val="53"/>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String thing</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Output</w:t>
            </w:r>
          </w:p>
        </w:tc>
        <w:tc>
          <w:tcPr>
            <w:tcW w:w="6429" w:type="dxa"/>
          </w:tcPr>
          <w:p w:rsidR="00720E4A" w:rsidRPr="009631A7" w:rsidRDefault="00720E4A" w:rsidP="003E46F7">
            <w:pPr>
              <w:pStyle w:val="NormalWeb"/>
              <w:numPr>
                <w:ilvl w:val="0"/>
                <w:numId w:val="54"/>
              </w:numPr>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List&lt;SPARQLResultMap&gt;</w:t>
            </w:r>
          </w:p>
        </w:tc>
      </w:tr>
      <w:tr w:rsidR="00720E4A" w:rsidRPr="009631A7" w:rsidTr="003E46F7">
        <w:tc>
          <w:tcPr>
            <w:tcW w:w="2093" w:type="dxa"/>
            <w:shd w:val="clear" w:color="auto" w:fill="B8CCE4" w:themeFill="accent1" w:themeFillTint="66"/>
          </w:tcPr>
          <w:p w:rsidR="00720E4A" w:rsidRPr="009631A7" w:rsidRDefault="00720E4A" w:rsidP="003E46F7">
            <w:pPr>
              <w:pStyle w:val="NormalWeb"/>
              <w:spacing w:before="0" w:beforeAutospacing="0" w:after="0" w:afterAutospacing="0" w:line="286" w:lineRule="atLeast"/>
              <w:jc w:val="both"/>
              <w:rPr>
                <w:rFonts w:asciiTheme="minorHAnsi" w:hAnsiTheme="minorHAnsi" w:cs="Arial"/>
                <w:b/>
                <w:color w:val="000000"/>
                <w:sz w:val="22"/>
                <w:szCs w:val="22"/>
                <w:lang w:val="en-US"/>
              </w:rPr>
            </w:pPr>
            <w:r w:rsidRPr="009631A7">
              <w:rPr>
                <w:rFonts w:asciiTheme="minorHAnsi" w:hAnsiTheme="minorHAnsi" w:cs="Arial"/>
                <w:b/>
                <w:color w:val="000000"/>
                <w:sz w:val="22"/>
                <w:szCs w:val="22"/>
                <w:lang w:val="en-US"/>
              </w:rPr>
              <w:t>Description</w:t>
            </w:r>
          </w:p>
        </w:tc>
        <w:tc>
          <w:tcPr>
            <w:tcW w:w="6429" w:type="dxa"/>
          </w:tcPr>
          <w:p w:rsidR="00720E4A" w:rsidRPr="009631A7" w:rsidRDefault="00720E4A" w:rsidP="003E46F7">
            <w:pPr>
              <w:pStyle w:val="NormalWeb"/>
              <w:spacing w:before="0" w:beforeAutospacing="0" w:after="0" w:afterAutospacing="0" w:line="286" w:lineRule="atLeast"/>
              <w:jc w:val="both"/>
              <w:rPr>
                <w:rFonts w:asciiTheme="minorHAnsi" w:hAnsiTheme="minorHAnsi" w:cs="Arial"/>
                <w:color w:val="000000"/>
                <w:sz w:val="22"/>
                <w:szCs w:val="22"/>
                <w:lang w:val="en-US"/>
              </w:rPr>
            </w:pPr>
            <w:r w:rsidRPr="009631A7">
              <w:rPr>
                <w:rFonts w:asciiTheme="minorHAnsi" w:hAnsiTheme="minorHAnsi" w:cs="Arial"/>
                <w:color w:val="000000"/>
                <w:sz w:val="22"/>
                <w:szCs w:val="22"/>
                <w:lang w:val="en-US"/>
              </w:rPr>
              <w:t xml:space="preserve">The method takes as input a thing and returns the dimensions of this </w:t>
            </w:r>
            <w:r w:rsidRPr="009631A7">
              <w:rPr>
                <w:rFonts w:asciiTheme="minorHAnsi" w:hAnsiTheme="minorHAnsi" w:cs="Arial"/>
                <w:color w:val="000000"/>
                <w:sz w:val="22"/>
                <w:szCs w:val="22"/>
                <w:lang w:val="en-US"/>
              </w:rPr>
              <w:lastRenderedPageBreak/>
              <w:t xml:space="preserve">thing. The results are returned as a list of SPARQLResultMaps. </w:t>
            </w:r>
          </w:p>
        </w:tc>
      </w:tr>
    </w:tbl>
    <w:p w:rsidR="00527438" w:rsidRDefault="00527438" w:rsidP="00720E4A">
      <w:pPr>
        <w:rPr>
          <w:rFonts w:eastAsia="Times New Roman" w:cs="Arial"/>
          <w:color w:val="000000"/>
          <w:lang w:val="en-US" w:eastAsia="zh-CN" w:bidi="ar-SA"/>
        </w:rPr>
      </w:pPr>
    </w:p>
    <w:p w:rsidR="00720E4A" w:rsidRPr="009631A7" w:rsidRDefault="00527438" w:rsidP="00720E4A">
      <w:pPr>
        <w:rPr>
          <w:rFonts w:eastAsia="Times New Roman" w:cs="Arial"/>
          <w:color w:val="000000"/>
          <w:lang w:val="en-US" w:eastAsia="zh-CN" w:bidi="ar-SA"/>
        </w:rPr>
      </w:pPr>
      <w:r>
        <w:rPr>
          <w:rFonts w:eastAsia="Times New Roman" w:cs="Arial"/>
          <w:color w:val="000000"/>
          <w:lang w:val="en-US" w:eastAsia="zh-CN" w:bidi="ar-SA"/>
        </w:rPr>
        <w:br w:type="page"/>
      </w:r>
    </w:p>
    <w:p w:rsidR="006915FB" w:rsidRPr="009631A7" w:rsidRDefault="006915FB" w:rsidP="006915FB">
      <w:pPr>
        <w:pStyle w:val="Heading1"/>
        <w:rPr>
          <w:rFonts w:asciiTheme="minorHAnsi" w:hAnsiTheme="minorHAnsi"/>
          <w:lang w:val="en-US"/>
        </w:rPr>
      </w:pPr>
      <w:bookmarkStart w:id="144" w:name="_Quality_Refinement_Services"/>
      <w:bookmarkStart w:id="145" w:name="_Toc437963785"/>
      <w:bookmarkEnd w:id="144"/>
      <w:r w:rsidRPr="009631A7">
        <w:rPr>
          <w:rFonts w:asciiTheme="minorHAnsi" w:eastAsia="Times New Roman" w:hAnsiTheme="minorHAnsi"/>
          <w:lang w:val="en-US"/>
        </w:rPr>
        <w:lastRenderedPageBreak/>
        <w:t xml:space="preserve">Quality </w:t>
      </w:r>
      <w:r w:rsidRPr="009631A7">
        <w:rPr>
          <w:rFonts w:asciiTheme="minorHAnsi" w:hAnsiTheme="minorHAnsi"/>
        </w:rPr>
        <w:t>Refinement</w:t>
      </w:r>
      <w:r w:rsidRPr="009631A7">
        <w:rPr>
          <w:rFonts w:asciiTheme="minorHAnsi" w:eastAsia="Times New Roman" w:hAnsiTheme="minorHAnsi"/>
          <w:lang w:val="en-US"/>
        </w:rPr>
        <w:t xml:space="preserve"> Service</w:t>
      </w:r>
      <w:r w:rsidR="00A718A5" w:rsidRPr="009631A7">
        <w:rPr>
          <w:rFonts w:asciiTheme="minorHAnsi" w:eastAsia="Times New Roman" w:hAnsiTheme="minorHAnsi"/>
          <w:lang w:val="en-US"/>
        </w:rPr>
        <w:t>s</w:t>
      </w:r>
      <w:bookmarkEnd w:id="145"/>
    </w:p>
    <w:p w:rsidR="006915FB" w:rsidRPr="009631A7" w:rsidRDefault="006915FB" w:rsidP="006915FB">
      <w:pPr>
        <w:ind w:firstLine="720"/>
        <w:jc w:val="both"/>
        <w:rPr>
          <w:rFonts w:eastAsia="Times New Roman"/>
          <w:lang w:val="en-US"/>
        </w:rPr>
      </w:pPr>
    </w:p>
    <w:p w:rsidR="00A718A5" w:rsidRPr="009631A7" w:rsidRDefault="00A718A5" w:rsidP="00A718A5">
      <w:pPr>
        <w:ind w:firstLine="284"/>
        <w:jc w:val="both"/>
        <w:rPr>
          <w:lang w:val="en-US"/>
        </w:rPr>
      </w:pPr>
      <w:r w:rsidRPr="009631A7">
        <w:rPr>
          <w:lang w:val="en-US"/>
        </w:rPr>
        <w:t>Data quality control (QC) procedures are important for detecting: a. missing mandatory information, b. errors made during the transfer or reformatting, c. duplicates, d. remaining outliers (out of scale data, vertical instabilities etc.) and  e. for attaching a quality flag to each value in order not to modify the observed data points</w:t>
      </w:r>
      <w:r w:rsidR="00E26D2E" w:rsidRPr="009631A7">
        <w:rPr>
          <w:lang w:val="en-US"/>
        </w:rPr>
        <w:t>.</w:t>
      </w:r>
    </w:p>
    <w:p w:rsidR="00A718A5" w:rsidRPr="009631A7" w:rsidRDefault="00A718A5" w:rsidP="00A718A5">
      <w:pPr>
        <w:ind w:firstLine="284"/>
        <w:jc w:val="both"/>
        <w:rPr>
          <w:rFonts w:eastAsia="Times New Roman"/>
          <w:lang w:val="en-US"/>
        </w:rPr>
      </w:pPr>
      <w:r w:rsidRPr="009631A7">
        <w:rPr>
          <w:rFonts w:eastAsia="Times New Roman"/>
          <w:lang w:val="en-US"/>
        </w:rPr>
        <w:t>Typically occurring errors are taxonomic (misspelling, invalid names, inconsistencies, misidentifications), spatial (imprecise location, wrong coordinates, missing coordinates) and measurements (missing units, impossible values, non-comparable data compared).</w:t>
      </w:r>
    </w:p>
    <w:p w:rsidR="0022507D" w:rsidRPr="009631A7" w:rsidRDefault="0022507D" w:rsidP="00A718A5">
      <w:pPr>
        <w:ind w:firstLine="284"/>
        <w:jc w:val="both"/>
        <w:rPr>
          <w:lang w:val="en-US"/>
        </w:rPr>
      </w:pPr>
      <w:r w:rsidRPr="009631A7">
        <w:rPr>
          <w:rFonts w:eastAsia="Times New Roman"/>
          <w:lang w:val="en-US"/>
        </w:rPr>
        <w:t xml:space="preserve">In </w:t>
      </w:r>
      <w:r w:rsidR="005058B7" w:rsidRPr="009631A7">
        <w:rPr>
          <w:rFonts w:eastAsia="Times New Roman"/>
          <w:lang w:val="en-US"/>
        </w:rPr>
        <w:t>LifeWatch</w:t>
      </w:r>
      <w:r w:rsidRPr="009631A7">
        <w:rPr>
          <w:rFonts w:eastAsia="Times New Roman"/>
          <w:lang w:val="en-US"/>
        </w:rPr>
        <w:t xml:space="preserve"> Greece we </w:t>
      </w:r>
      <w:r w:rsidR="003E46F7" w:rsidRPr="009631A7">
        <w:rPr>
          <w:rFonts w:eastAsia="Times New Roman"/>
          <w:lang w:val="en-US"/>
        </w:rPr>
        <w:t>provide to the data managers</w:t>
      </w:r>
      <w:r w:rsidRPr="009631A7">
        <w:rPr>
          <w:rFonts w:eastAsia="Times New Roman"/>
          <w:lang w:val="en-US"/>
        </w:rPr>
        <w:t xml:space="preserve"> a Data Quality Control Management Protocol which a step by step approach in order to upload the datasets into the LWG RI, securing that taxonomic and spatial errors, as well as measurements are checked and corrected and we have used the Biovel’s Data Refinement Workflow in order to assist the users with the data refinement activity. The Data Quality Control Management Protocol and the Biovel’s Data Refinement Workflow are presented in the next sections.</w:t>
      </w:r>
    </w:p>
    <w:p w:rsidR="002D7E35" w:rsidRPr="009631A7" w:rsidRDefault="002D7E35" w:rsidP="002D7E35">
      <w:pPr>
        <w:pStyle w:val="Heading2"/>
        <w:rPr>
          <w:rFonts w:asciiTheme="minorHAnsi" w:eastAsia="Times New Roman" w:hAnsiTheme="minorHAnsi"/>
          <w:lang w:val="en-US"/>
        </w:rPr>
      </w:pPr>
      <w:r w:rsidRPr="009631A7">
        <w:rPr>
          <w:rFonts w:asciiTheme="minorHAnsi" w:eastAsia="Times New Roman" w:hAnsiTheme="minorHAnsi"/>
          <w:lang w:val="en-US"/>
        </w:rPr>
        <w:t xml:space="preserve">   </w:t>
      </w:r>
      <w:bookmarkStart w:id="146" w:name="_Toc437963786"/>
      <w:r w:rsidRPr="009631A7">
        <w:rPr>
          <w:rFonts w:asciiTheme="minorHAnsi" w:eastAsia="Times New Roman" w:hAnsiTheme="minorHAnsi"/>
          <w:lang w:val="en-US"/>
        </w:rPr>
        <w:t>Data Quality Instructions</w:t>
      </w:r>
      <w:bookmarkEnd w:id="146"/>
    </w:p>
    <w:p w:rsidR="003E46F7" w:rsidRPr="009631A7" w:rsidRDefault="00E26D2E" w:rsidP="003E46F7">
      <w:pPr>
        <w:ind w:firstLine="284"/>
        <w:jc w:val="both"/>
        <w:rPr>
          <w:rFonts w:eastAsia="Times New Roman"/>
          <w:lang w:val="en-US"/>
        </w:rPr>
      </w:pPr>
      <w:r w:rsidRPr="009631A7">
        <w:rPr>
          <w:rFonts w:eastAsia="Times New Roman"/>
          <w:lang w:val="en-US"/>
        </w:rPr>
        <w:t xml:space="preserve">Taking into account that errors do exist at almost every single dataset, a Data Quality Control Management Protocol </w:t>
      </w:r>
      <w:r w:rsidR="003E46F7" w:rsidRPr="009631A7">
        <w:rPr>
          <w:rFonts w:eastAsia="Times New Roman"/>
          <w:lang w:val="en-US"/>
        </w:rPr>
        <w:t>was drafted</w:t>
      </w:r>
      <w:r w:rsidRPr="009631A7">
        <w:rPr>
          <w:rFonts w:eastAsia="Times New Roman"/>
          <w:lang w:val="en-US"/>
        </w:rPr>
        <w:t xml:space="preserve">. It is a step by step approach in order to upload the datasets into the LWG RI, securing that taxonomic and spatial errors, as well as measurements are checked and corrected. The </w:t>
      </w:r>
      <w:r w:rsidR="003E46F7" w:rsidRPr="009631A7">
        <w:rPr>
          <w:rFonts w:eastAsia="Times New Roman"/>
          <w:lang w:val="en-US"/>
        </w:rPr>
        <w:t xml:space="preserve">next sections </w:t>
      </w:r>
      <w:r w:rsidRPr="009631A7">
        <w:rPr>
          <w:rFonts w:eastAsia="Times New Roman"/>
          <w:lang w:val="en-US"/>
        </w:rPr>
        <w:t>QC procedure is divided into seven separate steps  Each step is accompanied by a short description of the necessary actions to be taken and a schematic presentation of those actions.</w:t>
      </w:r>
    </w:p>
    <w:p w:rsidR="003E46F7" w:rsidRPr="009631A7" w:rsidRDefault="00A718A5" w:rsidP="003E46F7">
      <w:pPr>
        <w:pStyle w:val="Heading4"/>
        <w:rPr>
          <w:rFonts w:asciiTheme="minorHAnsi" w:hAnsiTheme="minorHAnsi"/>
          <w:lang w:val="en-US"/>
        </w:rPr>
      </w:pPr>
      <w:r w:rsidRPr="009631A7">
        <w:rPr>
          <w:rFonts w:asciiTheme="minorHAnsi" w:hAnsiTheme="minorHAnsi"/>
          <w:lang w:val="en-US"/>
        </w:rPr>
        <w:t>Taxonomic quality control.</w:t>
      </w:r>
    </w:p>
    <w:p w:rsidR="00A718A5" w:rsidRPr="009631A7" w:rsidRDefault="00A718A5" w:rsidP="00D64DD7">
      <w:pPr>
        <w:jc w:val="both"/>
        <w:rPr>
          <w:lang w:val="en-US"/>
        </w:rPr>
      </w:pPr>
      <w:r w:rsidRPr="009631A7">
        <w:rPr>
          <w:lang w:val="en-US"/>
        </w:rPr>
        <w:t xml:space="preserve"> </w:t>
      </w:r>
      <w:r w:rsidR="003E46F7" w:rsidRPr="009631A7">
        <w:rPr>
          <w:lang w:val="en-US"/>
        </w:rPr>
        <w:tab/>
      </w:r>
      <w:r w:rsidRPr="009631A7">
        <w:rPr>
          <w:lang w:val="en-US"/>
        </w:rPr>
        <w:t xml:space="preserve">It is common the </w:t>
      </w:r>
      <w:r w:rsidR="00D64DD7" w:rsidRPr="009631A7">
        <w:rPr>
          <w:lang w:val="en-US"/>
        </w:rPr>
        <w:t xml:space="preserve">biodiversity </w:t>
      </w:r>
      <w:r w:rsidRPr="009631A7">
        <w:rPr>
          <w:lang w:val="en-US"/>
        </w:rPr>
        <w:t>data to have typical taxonomic errors, such as misspelling, invalid names, inconsistencies, misidentifications</w:t>
      </w:r>
      <w:r w:rsidR="00D64DD7" w:rsidRPr="009631A7">
        <w:rPr>
          <w:lang w:val="en-US"/>
        </w:rPr>
        <w:t>.</w:t>
      </w:r>
      <w:r w:rsidRPr="009631A7">
        <w:rPr>
          <w:lang w:val="en-US"/>
        </w:rPr>
        <w:t xml:space="preserve"> </w:t>
      </w:r>
      <w:r w:rsidR="00D64DD7" w:rsidRPr="009631A7">
        <w:rPr>
          <w:lang w:val="en-US"/>
        </w:rPr>
        <w:t xml:space="preserve">A mapping must be done between </w:t>
      </w:r>
      <w:r w:rsidRPr="009631A7">
        <w:rPr>
          <w:lang w:val="en-US"/>
        </w:rPr>
        <w:t>the scientific names to the World Register of Marine Species (WoRMS), using the online taxon match tool. Names not available in WoRMS should be mapped in other systems such as CoL (</w:t>
      </w:r>
      <w:hyperlink r:id="rId56" w:history="1">
        <w:r w:rsidRPr="009631A7">
          <w:rPr>
            <w:rStyle w:val="Hyperlink"/>
            <w:lang w:val="en-US"/>
          </w:rPr>
          <w:t>http://www.catalogueoflife.org/col/</w:t>
        </w:r>
      </w:hyperlink>
      <w:r w:rsidRPr="009631A7">
        <w:rPr>
          <w:lang w:val="en-US"/>
        </w:rPr>
        <w:t>),</w:t>
      </w:r>
      <w:r w:rsidRPr="009631A7">
        <w:rPr>
          <w:color w:val="FF0000"/>
          <w:lang w:val="en-US"/>
        </w:rPr>
        <w:t xml:space="preserve"> </w:t>
      </w:r>
      <w:r w:rsidRPr="009631A7">
        <w:rPr>
          <w:lang w:val="en-US"/>
        </w:rPr>
        <w:t>ITIS (</w:t>
      </w:r>
      <w:hyperlink r:id="rId57" w:history="1">
        <w:r w:rsidRPr="009631A7">
          <w:rPr>
            <w:rStyle w:val="Hyperlink"/>
            <w:lang w:val="en-US"/>
          </w:rPr>
          <w:t>http://www.itis.gov/</w:t>
        </w:r>
      </w:hyperlink>
      <w:r w:rsidRPr="009631A7">
        <w:rPr>
          <w:lang w:val="en-US"/>
        </w:rPr>
        <w:t>), IRMNG (</w:t>
      </w:r>
      <w:hyperlink r:id="rId58" w:history="1">
        <w:r w:rsidRPr="009631A7">
          <w:rPr>
            <w:rStyle w:val="Hyperlink"/>
            <w:lang w:val="en-US"/>
          </w:rPr>
          <w:t>http://www.cmar.csiro.au/datacentre/irmng/</w:t>
        </w:r>
      </w:hyperlink>
      <w:r w:rsidRPr="009631A7">
        <w:rPr>
          <w:lang w:val="en-US"/>
        </w:rPr>
        <w:t>), Fauna Europaea (</w:t>
      </w:r>
      <w:hyperlink r:id="rId59" w:history="1">
        <w:r w:rsidRPr="009631A7">
          <w:rPr>
            <w:rStyle w:val="Hyperlink"/>
            <w:lang w:val="en-US"/>
          </w:rPr>
          <w:t>http://www.faunaeur.org/</w:t>
        </w:r>
      </w:hyperlink>
      <w:r w:rsidRPr="009631A7">
        <w:rPr>
          <w:lang w:val="en-US"/>
        </w:rPr>
        <w:t>), PESI (</w:t>
      </w:r>
      <w:hyperlink r:id="rId60" w:history="1">
        <w:r w:rsidRPr="009631A7">
          <w:rPr>
            <w:rStyle w:val="Hyperlink"/>
            <w:lang w:val="en-US"/>
          </w:rPr>
          <w:t>http://www.eu-nomen.eu/portal/ taxamatch.php</w:t>
        </w:r>
      </w:hyperlink>
      <w:r w:rsidRPr="009631A7">
        <w:rPr>
          <w:lang w:val="en-US"/>
        </w:rPr>
        <w:t>)</w:t>
      </w:r>
      <w:r w:rsidRPr="009631A7">
        <w:rPr>
          <w:color w:val="FF0000"/>
          <w:lang w:val="en-US"/>
        </w:rPr>
        <w:t xml:space="preserve"> </w:t>
      </w:r>
      <w:r w:rsidRPr="009631A7">
        <w:rPr>
          <w:lang w:val="en-US"/>
        </w:rPr>
        <w:t>and Lifewatch taxon tool.</w:t>
      </w:r>
      <w:r w:rsidRPr="009631A7">
        <w:rPr>
          <w:color w:val="FF0000"/>
          <w:lang w:val="en-US"/>
        </w:rPr>
        <w:t xml:space="preserve"> </w:t>
      </w:r>
    </w:p>
    <w:p w:rsidR="00A718A5" w:rsidRPr="009631A7" w:rsidRDefault="00A718A5" w:rsidP="00D64DD7">
      <w:pPr>
        <w:autoSpaceDE w:val="0"/>
        <w:autoSpaceDN w:val="0"/>
        <w:adjustRightInd w:val="0"/>
        <w:spacing w:after="0" w:line="240" w:lineRule="auto"/>
        <w:ind w:firstLine="720"/>
        <w:jc w:val="both"/>
        <w:rPr>
          <w:lang w:val="en-US"/>
        </w:rPr>
      </w:pPr>
      <w:r w:rsidRPr="009631A7">
        <w:rPr>
          <w:lang w:val="en-US"/>
        </w:rPr>
        <w:t>If still the name is not available in any of those authoritative taxonomic databases, more elaborate search can be done through: Paleobiology Data,  Internation Plant Name Index (IPNI) &amp; Euro+Med Plantbase,  Index Fungorum,  Fishbase, Barcode of Life Database (BOLD) and  Web of Science</w:t>
      </w:r>
      <w:r w:rsidRPr="009631A7">
        <w:rPr>
          <w:color w:val="FF0000"/>
          <w:lang w:val="en-US"/>
        </w:rPr>
        <w:t xml:space="preserve">. </w:t>
      </w:r>
      <w:r w:rsidRPr="009631A7">
        <w:rPr>
          <w:lang w:val="en-US"/>
        </w:rPr>
        <w:t xml:space="preserve">Non-matches can be sent to WoRMS, whose editors will decide if taxon can be added to the World Register System. If the taxon is not marine it will be added to an annotated list. Regarding uncertain identifications, these should be matched to the first higher level and remarks should be kept. </w:t>
      </w:r>
    </w:p>
    <w:p w:rsidR="00A718A5" w:rsidRPr="009631A7" w:rsidRDefault="00A718A5" w:rsidP="00A718A5">
      <w:pPr>
        <w:autoSpaceDE w:val="0"/>
        <w:autoSpaceDN w:val="0"/>
        <w:adjustRightInd w:val="0"/>
        <w:spacing w:after="0" w:line="240" w:lineRule="auto"/>
        <w:jc w:val="both"/>
        <w:rPr>
          <w:lang w:val="en-US"/>
        </w:rPr>
      </w:pPr>
    </w:p>
    <w:p w:rsidR="00A718A5" w:rsidRPr="009631A7" w:rsidRDefault="00A718A5" w:rsidP="00D64DD7">
      <w:pPr>
        <w:autoSpaceDE w:val="0"/>
        <w:autoSpaceDN w:val="0"/>
        <w:adjustRightInd w:val="0"/>
        <w:spacing w:after="0" w:line="240" w:lineRule="auto"/>
        <w:ind w:firstLine="720"/>
        <w:jc w:val="both"/>
        <w:rPr>
          <w:u w:val="single"/>
          <w:lang w:val="en-US"/>
        </w:rPr>
      </w:pPr>
      <w:r w:rsidRPr="009631A7">
        <w:rPr>
          <w:lang w:val="en-US"/>
        </w:rPr>
        <w:t xml:space="preserve">Each of these systems assigns Life Science Identifiers (LSID) to their taxa. LSID is a way to name and locate pieces of information on the web. Essentially, an LSID is a unique identifier for some data, and the LSID protocol specifies a standard way to locate the data. </w:t>
      </w:r>
      <w:r w:rsidRPr="009631A7">
        <w:rPr>
          <w:lang w:val="en-US"/>
        </w:rPr>
        <w:lastRenderedPageBreak/>
        <w:t>An LSID is represented as a uniform resource name (URN) with the following format: URN:LSID:&lt;Authority&gt;:&lt;Namespace&gt;:&lt;ObjectID&gt;.</w:t>
      </w:r>
    </w:p>
    <w:p w:rsidR="009F1F23" w:rsidRPr="009631A7" w:rsidRDefault="009F1F23" w:rsidP="009F1F23">
      <w:pPr>
        <w:keepNext/>
        <w:autoSpaceDE w:val="0"/>
        <w:autoSpaceDN w:val="0"/>
        <w:adjustRightInd w:val="0"/>
        <w:spacing w:after="0" w:line="240" w:lineRule="auto"/>
        <w:jc w:val="both"/>
      </w:pPr>
      <w:r w:rsidRPr="009631A7">
        <w:rPr>
          <w:noProof/>
          <w:lang w:val="el-GR" w:eastAsia="el-GR" w:bidi="ar-SA"/>
        </w:rPr>
        <w:drawing>
          <wp:inline distT="0" distB="0" distL="0" distR="0" wp14:anchorId="6D2A7C55" wp14:editId="11F0BE38">
            <wp:extent cx="5422253" cy="3457575"/>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4470" cy="3458989"/>
                    </a:xfrm>
                    <a:prstGeom prst="rect">
                      <a:avLst/>
                    </a:prstGeom>
                    <a:noFill/>
                    <a:ln>
                      <a:noFill/>
                    </a:ln>
                  </pic:spPr>
                </pic:pic>
              </a:graphicData>
            </a:graphic>
          </wp:inline>
        </w:drawing>
      </w:r>
    </w:p>
    <w:p w:rsidR="009F1F23" w:rsidRPr="009631A7" w:rsidRDefault="009F1F23" w:rsidP="009F1F23">
      <w:pPr>
        <w:pStyle w:val="Caption"/>
        <w:jc w:val="center"/>
        <w:rPr>
          <w:u w:val="single"/>
          <w:lang w:val="en-US"/>
        </w:rPr>
      </w:pPr>
      <w:bookmarkStart w:id="147" w:name="_Toc437963834"/>
      <w:r w:rsidRPr="009631A7">
        <w:t xml:space="preserve">Figure </w:t>
      </w:r>
      <w:r w:rsidRPr="009631A7">
        <w:fldChar w:fldCharType="begin"/>
      </w:r>
      <w:r w:rsidRPr="009631A7">
        <w:instrText xml:space="preserve"> SEQ Figure \* ARABIC </w:instrText>
      </w:r>
      <w:r w:rsidRPr="009631A7">
        <w:fldChar w:fldCharType="separate"/>
      </w:r>
      <w:r w:rsidR="001D385B" w:rsidRPr="009631A7">
        <w:rPr>
          <w:noProof/>
        </w:rPr>
        <w:t>26</w:t>
      </w:r>
      <w:r w:rsidRPr="009631A7">
        <w:fldChar w:fldCharType="end"/>
      </w:r>
      <w:r w:rsidRPr="009631A7">
        <w:t>: Taxonomic Quality Control Diagram</w:t>
      </w:r>
      <w:bookmarkEnd w:id="147"/>
    </w:p>
    <w:p w:rsidR="00A718A5" w:rsidRPr="009631A7" w:rsidRDefault="00A718A5" w:rsidP="00A718A5">
      <w:pPr>
        <w:autoSpaceDE w:val="0"/>
        <w:autoSpaceDN w:val="0"/>
        <w:adjustRightInd w:val="0"/>
        <w:spacing w:after="0" w:line="240" w:lineRule="auto"/>
        <w:jc w:val="both"/>
        <w:rPr>
          <w:u w:val="single"/>
          <w:lang w:val="en-US"/>
        </w:rPr>
      </w:pPr>
    </w:p>
    <w:p w:rsidR="004C3E75" w:rsidRPr="009631A7" w:rsidRDefault="00A718A5" w:rsidP="004C3E75">
      <w:pPr>
        <w:pStyle w:val="Heading4"/>
        <w:rPr>
          <w:rFonts w:asciiTheme="minorHAnsi" w:hAnsiTheme="minorHAnsi"/>
          <w:lang w:val="en-US"/>
        </w:rPr>
      </w:pPr>
      <w:r w:rsidRPr="009631A7">
        <w:rPr>
          <w:rFonts w:asciiTheme="minorHAnsi" w:hAnsiTheme="minorHAnsi"/>
          <w:lang w:val="en-US"/>
        </w:rPr>
        <w:t xml:space="preserve">Spatial quality control.  </w:t>
      </w:r>
    </w:p>
    <w:p w:rsidR="00A718A5" w:rsidRPr="009631A7" w:rsidRDefault="00A718A5" w:rsidP="009F1F23">
      <w:pPr>
        <w:autoSpaceDE w:val="0"/>
        <w:autoSpaceDN w:val="0"/>
        <w:adjustRightInd w:val="0"/>
        <w:spacing w:after="0" w:line="240" w:lineRule="atLeast"/>
        <w:ind w:firstLine="720"/>
        <w:jc w:val="both"/>
        <w:rPr>
          <w:lang w:val="en-US"/>
        </w:rPr>
      </w:pPr>
      <w:r w:rsidRPr="009631A7">
        <w:rPr>
          <w:lang w:val="en-US"/>
        </w:rPr>
        <w:t>The given coordinates should be checked for possible errors. The coordinate system is used to refer to a specific point on the Earth and its corresponding point on the projected map, and is expressed as longitude and latitude values. These values can take several forms (decimal degrees, degrees/minutes/seconds, degrees and decimal minutes etc). For their import in the database the coordinates should be converted in a specific form (decimal degrees expressed in WGS84 geodetic reference coordinate system) by using the appropriate formula.</w:t>
      </w:r>
    </w:p>
    <w:p w:rsidR="00A718A5" w:rsidRPr="009631A7" w:rsidRDefault="00A718A5" w:rsidP="00A718A5">
      <w:pPr>
        <w:autoSpaceDE w:val="0"/>
        <w:autoSpaceDN w:val="0"/>
        <w:adjustRightInd w:val="0"/>
        <w:spacing w:after="0" w:line="240" w:lineRule="atLeast"/>
        <w:jc w:val="both"/>
        <w:rPr>
          <w:lang w:val="en-US"/>
        </w:rPr>
      </w:pPr>
    </w:p>
    <w:p w:rsidR="00A718A5" w:rsidRPr="009631A7" w:rsidRDefault="00A718A5" w:rsidP="009F1F23">
      <w:pPr>
        <w:spacing w:line="240" w:lineRule="atLeast"/>
        <w:ind w:firstLine="720"/>
        <w:jc w:val="both"/>
        <w:rPr>
          <w:lang w:val="en-US"/>
        </w:rPr>
      </w:pPr>
      <w:r w:rsidRPr="009631A7">
        <w:rPr>
          <w:lang w:val="en-US"/>
        </w:rPr>
        <w:t xml:space="preserve">Afterwards, all sampling locations should be plotted on a map (e.g. Google earth, lifewatch data services) to perform a visual check if a. all sampling locations are in the marine (or terrestrial) environment and b. all spots belong to the described sampling area. If the geographic coverage would e.g. be Aegean Sea, but a number of data points are outside of this area, then the data provider needs to be contacted to check on possible errors. If data would originate from two different areas, then this should be mentioned in the notes field of this section. </w:t>
      </w:r>
    </w:p>
    <w:p w:rsidR="00A718A5" w:rsidRPr="009631A7" w:rsidRDefault="00A718A5" w:rsidP="009F1F23">
      <w:pPr>
        <w:autoSpaceDE w:val="0"/>
        <w:autoSpaceDN w:val="0"/>
        <w:adjustRightInd w:val="0"/>
        <w:spacing w:after="0" w:line="240" w:lineRule="auto"/>
        <w:ind w:firstLine="720"/>
        <w:jc w:val="both"/>
        <w:rPr>
          <w:lang w:val="en-US"/>
        </w:rPr>
      </w:pPr>
      <w:r w:rsidRPr="009631A7">
        <w:rPr>
          <w:lang w:val="en-US"/>
        </w:rPr>
        <w:t xml:space="preserve">Next steps will be to check for depth and coordinates precision information. This means linking sampling locations to depth information available (grid‐like approach) and to coordinate precision, expressed in meters. It is important to flag records with impossible depths and ask the provider for more information. </w:t>
      </w:r>
    </w:p>
    <w:p w:rsidR="009F1F23" w:rsidRPr="009631A7" w:rsidRDefault="009F1F23" w:rsidP="009F1F23">
      <w:pPr>
        <w:autoSpaceDE w:val="0"/>
        <w:autoSpaceDN w:val="0"/>
        <w:adjustRightInd w:val="0"/>
        <w:spacing w:after="0" w:line="240" w:lineRule="auto"/>
        <w:ind w:firstLine="720"/>
        <w:jc w:val="both"/>
        <w:rPr>
          <w:lang w:val="en-US"/>
        </w:rPr>
      </w:pPr>
    </w:p>
    <w:p w:rsidR="009F1F23" w:rsidRPr="009631A7" w:rsidRDefault="009F1F23" w:rsidP="009F1F23">
      <w:pPr>
        <w:autoSpaceDE w:val="0"/>
        <w:autoSpaceDN w:val="0"/>
        <w:adjustRightInd w:val="0"/>
        <w:spacing w:after="0" w:line="240" w:lineRule="auto"/>
        <w:ind w:firstLine="720"/>
        <w:jc w:val="both"/>
        <w:rPr>
          <w:lang w:val="en-US"/>
        </w:rPr>
      </w:pPr>
    </w:p>
    <w:p w:rsidR="009F1F23" w:rsidRPr="009631A7" w:rsidRDefault="009F1F23" w:rsidP="009F1F23">
      <w:pPr>
        <w:autoSpaceDE w:val="0"/>
        <w:autoSpaceDN w:val="0"/>
        <w:adjustRightInd w:val="0"/>
        <w:spacing w:after="0" w:line="240" w:lineRule="auto"/>
        <w:ind w:firstLine="720"/>
        <w:jc w:val="both"/>
        <w:rPr>
          <w:lang w:val="en-US"/>
        </w:rPr>
      </w:pPr>
    </w:p>
    <w:p w:rsidR="009F1F23" w:rsidRPr="009631A7" w:rsidRDefault="009F1F23" w:rsidP="009F1F23">
      <w:pPr>
        <w:autoSpaceDE w:val="0"/>
        <w:autoSpaceDN w:val="0"/>
        <w:adjustRightInd w:val="0"/>
        <w:spacing w:after="0" w:line="240" w:lineRule="auto"/>
        <w:ind w:firstLine="720"/>
        <w:jc w:val="both"/>
        <w:rPr>
          <w:lang w:val="en-US"/>
        </w:rPr>
      </w:pPr>
    </w:p>
    <w:p w:rsidR="00A718A5" w:rsidRPr="009631A7" w:rsidRDefault="00A718A5" w:rsidP="00A718A5">
      <w:pPr>
        <w:autoSpaceDE w:val="0"/>
        <w:autoSpaceDN w:val="0"/>
        <w:adjustRightInd w:val="0"/>
        <w:spacing w:after="0" w:line="240" w:lineRule="auto"/>
        <w:rPr>
          <w:lang w:val="en-US"/>
        </w:rPr>
      </w:pPr>
    </w:p>
    <w:p w:rsidR="009F1F23" w:rsidRPr="009631A7" w:rsidRDefault="009F1F23" w:rsidP="009F1F23">
      <w:pPr>
        <w:keepNext/>
        <w:autoSpaceDE w:val="0"/>
        <w:autoSpaceDN w:val="0"/>
        <w:adjustRightInd w:val="0"/>
        <w:spacing w:after="0" w:line="240" w:lineRule="auto"/>
      </w:pPr>
      <w:r w:rsidRPr="009631A7">
        <w:rPr>
          <w:noProof/>
          <w:lang w:val="el-GR" w:eastAsia="el-GR" w:bidi="ar-SA"/>
        </w:rPr>
        <w:drawing>
          <wp:inline distT="0" distB="0" distL="0" distR="0" wp14:anchorId="5BBE2F34" wp14:editId="2A25B4F5">
            <wp:extent cx="5274310" cy="21869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86940"/>
                    </a:xfrm>
                    <a:prstGeom prst="rect">
                      <a:avLst/>
                    </a:prstGeom>
                    <a:noFill/>
                    <a:ln>
                      <a:noFill/>
                    </a:ln>
                  </pic:spPr>
                </pic:pic>
              </a:graphicData>
            </a:graphic>
          </wp:inline>
        </w:drawing>
      </w:r>
    </w:p>
    <w:p w:rsidR="009F1F23" w:rsidRPr="00527438" w:rsidRDefault="009F1F23" w:rsidP="009F1F23">
      <w:pPr>
        <w:pStyle w:val="Caption"/>
        <w:jc w:val="center"/>
        <w:rPr>
          <w:sz w:val="22"/>
          <w:lang w:val="en-US"/>
        </w:rPr>
      </w:pPr>
      <w:bookmarkStart w:id="148" w:name="_Toc437963835"/>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27</w:t>
      </w:r>
      <w:r w:rsidRPr="00527438">
        <w:rPr>
          <w:sz w:val="22"/>
        </w:rPr>
        <w:fldChar w:fldCharType="end"/>
      </w:r>
      <w:r w:rsidRPr="00527438">
        <w:rPr>
          <w:sz w:val="22"/>
        </w:rPr>
        <w:t>: Special Quality Control Diagram</w:t>
      </w:r>
      <w:bookmarkEnd w:id="148"/>
    </w:p>
    <w:p w:rsidR="009F1F23" w:rsidRPr="009631A7" w:rsidRDefault="009F1F23" w:rsidP="009F1F23">
      <w:pPr>
        <w:autoSpaceDE w:val="0"/>
        <w:autoSpaceDN w:val="0"/>
        <w:adjustRightInd w:val="0"/>
        <w:spacing w:after="0" w:line="240" w:lineRule="auto"/>
        <w:rPr>
          <w:b/>
          <w:u w:val="single"/>
          <w:lang w:val="en-US"/>
        </w:rPr>
      </w:pPr>
    </w:p>
    <w:p w:rsidR="009F1F23" w:rsidRPr="009631A7" w:rsidRDefault="00A718A5" w:rsidP="009F1F23">
      <w:pPr>
        <w:pStyle w:val="Heading4"/>
        <w:rPr>
          <w:rFonts w:asciiTheme="minorHAnsi" w:hAnsiTheme="minorHAnsi"/>
          <w:lang w:val="en-US"/>
        </w:rPr>
      </w:pPr>
      <w:r w:rsidRPr="009631A7">
        <w:rPr>
          <w:rFonts w:asciiTheme="minorHAnsi" w:hAnsiTheme="minorHAnsi"/>
          <w:noProof/>
          <w:lang w:val="el-GR" w:eastAsia="el-GR" w:bidi="ar-SA"/>
        </w:rPr>
        <mc:AlternateContent>
          <mc:Choice Requires="wps">
            <w:drawing>
              <wp:anchor distT="0" distB="0" distL="114300" distR="114300" simplePos="0" relativeHeight="251663872" behindDoc="0" locked="0" layoutInCell="1" allowOverlap="1" wp14:anchorId="039BF765" wp14:editId="116E8FBF">
                <wp:simplePos x="0" y="0"/>
                <wp:positionH relativeFrom="column">
                  <wp:posOffset>304800</wp:posOffset>
                </wp:positionH>
                <wp:positionV relativeFrom="paragraph">
                  <wp:posOffset>53975</wp:posOffset>
                </wp:positionV>
                <wp:extent cx="0" cy="692150"/>
                <wp:effectExtent l="0" t="1270" r="0" b="190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21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margin">
                  <wp14:pctWidth>0</wp14:pctWidth>
                </wp14:sizeRelH>
                <wp14:sizeRelV relativeFrom="margin">
                  <wp14:pctHeight>0</wp14:pctHeight>
                </wp14:sizeRelV>
              </wp:anchor>
            </w:drawing>
          </mc:Choice>
          <mc:Fallback>
            <w:pict>
              <v:shapetype w14:anchorId="5DFA4567" id="_x0000_t32" coordsize="21600,21600" o:spt="32" o:oned="t" path="m,l21600,21600e" filled="f">
                <v:path arrowok="t" fillok="f" o:connecttype="none"/>
                <o:lock v:ext="edit" shapetype="t"/>
              </v:shapetype>
              <v:shape id="Straight Arrow Connector 97" o:spid="_x0000_s1026" type="#_x0000_t32" style="position:absolute;margin-left:24pt;margin-top:4.25pt;width:0;height:5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" stroked="f">
                <v:stroke endarrow="block"/>
              </v:shape>
            </w:pict>
          </mc:Fallback>
        </mc:AlternateContent>
      </w:r>
      <w:r w:rsidRPr="009631A7">
        <w:rPr>
          <w:rFonts w:asciiTheme="minorHAnsi" w:hAnsiTheme="minorHAnsi"/>
          <w:noProof/>
          <w:lang w:val="el-GR" w:eastAsia="el-GR" w:bidi="ar-SA"/>
        </w:rPr>
        <mc:AlternateContent>
          <mc:Choice Requires="wps">
            <w:drawing>
              <wp:anchor distT="0" distB="0" distL="114300" distR="114300" simplePos="0" relativeHeight="251656704" behindDoc="0" locked="0" layoutInCell="1" allowOverlap="1" wp14:anchorId="598D52C0" wp14:editId="1DAC6AB7">
                <wp:simplePos x="0" y="0"/>
                <wp:positionH relativeFrom="column">
                  <wp:posOffset>304800</wp:posOffset>
                </wp:positionH>
                <wp:positionV relativeFrom="paragraph">
                  <wp:posOffset>53975</wp:posOffset>
                </wp:positionV>
                <wp:extent cx="0" cy="1009650"/>
                <wp:effectExtent l="0" t="1270" r="0" b="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96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margin">
                  <wp14:pctWidth>0</wp14:pctWidth>
                </wp14:sizeRelH>
                <wp14:sizeRelV relativeFrom="margin">
                  <wp14:pctHeight>0</wp14:pctHeight>
                </wp14:sizeRelV>
              </wp:anchor>
            </w:drawing>
          </mc:Choice>
          <mc:Fallback>
            <w:pict>
              <v:shape w14:anchorId="3D15C2A8" id="Straight Arrow Connector 96" o:spid="_x0000_s1026" type="#_x0000_t32" style="position:absolute;margin-left:24pt;margin-top:4.25pt;width:0;height:7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" stroked="f">
                <v:stroke endarrow="block"/>
              </v:shape>
            </w:pict>
          </mc:Fallback>
        </mc:AlternateContent>
      </w:r>
      <w:r w:rsidRPr="009631A7">
        <w:rPr>
          <w:rFonts w:asciiTheme="minorHAnsi" w:hAnsiTheme="minorHAnsi"/>
          <w:noProof/>
          <w:lang w:val="el-GR" w:eastAsia="el-GR" w:bidi="ar-SA"/>
        </w:rPr>
        <mc:AlternateContent>
          <mc:Choice Requires="wps">
            <w:drawing>
              <wp:anchor distT="0" distB="0" distL="114300" distR="114300" simplePos="0" relativeHeight="251649536" behindDoc="0" locked="0" layoutInCell="1" allowOverlap="1" wp14:anchorId="7A86B596" wp14:editId="1CF123CB">
                <wp:simplePos x="0" y="0"/>
                <wp:positionH relativeFrom="column">
                  <wp:posOffset>304800</wp:posOffset>
                </wp:positionH>
                <wp:positionV relativeFrom="paragraph">
                  <wp:posOffset>53975</wp:posOffset>
                </wp:positionV>
                <wp:extent cx="0" cy="1009650"/>
                <wp:effectExtent l="0" t="1270" r="0" b="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96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margin">
                  <wp14:pctWidth>0</wp14:pctWidth>
                </wp14:sizeRelH>
                <wp14:sizeRelV relativeFrom="margin">
                  <wp14:pctHeight>0</wp14:pctHeight>
                </wp14:sizeRelV>
              </wp:anchor>
            </w:drawing>
          </mc:Choice>
          <mc:Fallback>
            <w:pict>
              <v:shape w14:anchorId="02E2F468" id="Straight Arrow Connector 95" o:spid="_x0000_s1026" type="#_x0000_t32" style="position:absolute;margin-left:24pt;margin-top:4.25pt;width:0;height:7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" stroked="f">
                <v:stroke endarrow="block"/>
              </v:shape>
            </w:pict>
          </mc:Fallback>
        </mc:AlternateContent>
      </w:r>
      <w:r w:rsidR="009F1F23" w:rsidRPr="009631A7">
        <w:rPr>
          <w:rFonts w:asciiTheme="minorHAnsi" w:hAnsiTheme="minorHAnsi"/>
          <w:lang w:val="en-US"/>
        </w:rPr>
        <w:t>Station quality control</w:t>
      </w:r>
    </w:p>
    <w:p w:rsidR="00A718A5" w:rsidRPr="009631A7" w:rsidRDefault="00136FD0" w:rsidP="00136FD0">
      <w:pPr>
        <w:autoSpaceDE w:val="0"/>
        <w:autoSpaceDN w:val="0"/>
        <w:adjustRightInd w:val="0"/>
        <w:spacing w:after="0" w:line="240" w:lineRule="auto"/>
        <w:ind w:firstLine="720"/>
        <w:jc w:val="both"/>
        <w:rPr>
          <w:lang w:val="en-US"/>
        </w:rPr>
      </w:pPr>
      <w:r w:rsidRPr="009631A7">
        <w:rPr>
          <w:lang w:val="en-US"/>
        </w:rPr>
        <w:t>The information of each</w:t>
      </w:r>
      <w:r w:rsidR="00A718A5" w:rsidRPr="009631A7">
        <w:rPr>
          <w:lang w:val="en-US"/>
        </w:rPr>
        <w:t xml:space="preserve"> station </w:t>
      </w:r>
      <w:r w:rsidRPr="009631A7">
        <w:rPr>
          <w:lang w:val="en-US"/>
        </w:rPr>
        <w:t>needs to be validated</w:t>
      </w:r>
      <w:r w:rsidR="00A718A5" w:rsidRPr="009631A7">
        <w:rPr>
          <w:lang w:val="en-US"/>
        </w:rPr>
        <w:t>. We search for this type of information in the dataset or the relevant papers, if any. We collect and import the original name of the station. As next step, we give a code name to each station as follows: DatasetID-original name. The purpose for this is to avoid duplications. For instance in many datasets the station name is referred as Station A, Station B etc.  Attention should be given not to confuse the station names with the sample names given by the data providers. The station name refers to the certain point(s) which is (are) selected in order a specific sampling activity to be implemented. In other words it is a physical location, described by its coordinates and any other information such as its depth, area description, habitat description etc.</w:t>
      </w:r>
    </w:p>
    <w:p w:rsidR="00136FD0" w:rsidRPr="009631A7" w:rsidRDefault="00136FD0" w:rsidP="00136FD0">
      <w:pPr>
        <w:autoSpaceDE w:val="0"/>
        <w:autoSpaceDN w:val="0"/>
        <w:adjustRightInd w:val="0"/>
        <w:spacing w:after="0" w:line="240" w:lineRule="auto"/>
        <w:ind w:firstLine="720"/>
        <w:jc w:val="both"/>
        <w:rPr>
          <w:lang w:val="en-US"/>
        </w:rPr>
      </w:pPr>
    </w:p>
    <w:p w:rsidR="00136FD0" w:rsidRPr="009631A7" w:rsidRDefault="00136FD0" w:rsidP="00136FD0">
      <w:pPr>
        <w:keepNext/>
        <w:jc w:val="both"/>
      </w:pPr>
      <w:r w:rsidRPr="009631A7">
        <w:rPr>
          <w:noProof/>
          <w:lang w:val="el-GR" w:eastAsia="el-GR" w:bidi="ar-SA"/>
        </w:rPr>
        <w:drawing>
          <wp:inline distT="0" distB="0" distL="0" distR="0" wp14:anchorId="69F6F697" wp14:editId="425EE283">
            <wp:extent cx="5274310" cy="215773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157730"/>
                    </a:xfrm>
                    <a:prstGeom prst="rect">
                      <a:avLst/>
                    </a:prstGeom>
                    <a:noFill/>
                    <a:ln>
                      <a:noFill/>
                    </a:ln>
                  </pic:spPr>
                </pic:pic>
              </a:graphicData>
            </a:graphic>
          </wp:inline>
        </w:drawing>
      </w:r>
    </w:p>
    <w:p w:rsidR="00136FD0" w:rsidRPr="00527438" w:rsidRDefault="00136FD0" w:rsidP="00136FD0">
      <w:pPr>
        <w:pStyle w:val="Caption"/>
        <w:jc w:val="center"/>
        <w:rPr>
          <w:sz w:val="22"/>
          <w:lang w:val="en-US"/>
        </w:rPr>
      </w:pPr>
      <w:bookmarkStart w:id="149" w:name="_Toc437963836"/>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28</w:t>
      </w:r>
      <w:r w:rsidRPr="00527438">
        <w:rPr>
          <w:sz w:val="22"/>
        </w:rPr>
        <w:fldChar w:fldCharType="end"/>
      </w:r>
      <w:r w:rsidRPr="00527438">
        <w:rPr>
          <w:sz w:val="22"/>
        </w:rPr>
        <w:t>: Station Information Quality Control</w:t>
      </w:r>
      <w:bookmarkEnd w:id="149"/>
    </w:p>
    <w:p w:rsidR="00A718A5" w:rsidRPr="009631A7" w:rsidRDefault="00A718A5" w:rsidP="00A718A5">
      <w:pPr>
        <w:jc w:val="both"/>
        <w:rPr>
          <w:lang w:val="en-US"/>
        </w:rPr>
      </w:pPr>
    </w:p>
    <w:p w:rsidR="00A718A5" w:rsidRPr="009631A7" w:rsidRDefault="00A718A5" w:rsidP="00A718A5">
      <w:pPr>
        <w:jc w:val="both"/>
        <w:rPr>
          <w:lang w:val="en-US"/>
        </w:rPr>
      </w:pPr>
    </w:p>
    <w:p w:rsidR="00A718A5" w:rsidRPr="009631A7" w:rsidRDefault="00A718A5" w:rsidP="00A718A5">
      <w:pPr>
        <w:jc w:val="both"/>
        <w:rPr>
          <w:lang w:val="en-US"/>
        </w:rPr>
      </w:pPr>
    </w:p>
    <w:p w:rsidR="00A718A5" w:rsidRPr="009631A7" w:rsidRDefault="00A718A5" w:rsidP="00A718A5">
      <w:pPr>
        <w:jc w:val="both"/>
        <w:rPr>
          <w:lang w:val="en-US"/>
        </w:rPr>
      </w:pPr>
    </w:p>
    <w:p w:rsidR="00A718A5" w:rsidRPr="009631A7" w:rsidRDefault="00A718A5" w:rsidP="00A718A5">
      <w:pPr>
        <w:jc w:val="both"/>
        <w:rPr>
          <w:b/>
          <w:u w:val="single"/>
          <w:lang w:val="en-US"/>
        </w:rPr>
      </w:pPr>
    </w:p>
    <w:p w:rsidR="00136FD0" w:rsidRPr="009631A7" w:rsidRDefault="00136FD0" w:rsidP="00136FD0">
      <w:pPr>
        <w:pStyle w:val="Heading4"/>
        <w:rPr>
          <w:rFonts w:asciiTheme="minorHAnsi" w:hAnsiTheme="minorHAnsi"/>
          <w:lang w:val="en-US"/>
        </w:rPr>
      </w:pPr>
      <w:r w:rsidRPr="009631A7">
        <w:rPr>
          <w:rFonts w:asciiTheme="minorHAnsi" w:hAnsiTheme="minorHAnsi"/>
          <w:lang w:val="en-US"/>
        </w:rPr>
        <w:t>Date quality control</w:t>
      </w:r>
    </w:p>
    <w:p w:rsidR="00A718A5" w:rsidRPr="009631A7" w:rsidRDefault="00136FD0" w:rsidP="00136FD0">
      <w:pPr>
        <w:spacing w:after="0" w:line="100" w:lineRule="atLeast"/>
        <w:ind w:firstLine="720"/>
        <w:jc w:val="both"/>
        <w:rPr>
          <w:lang w:val="en-US"/>
        </w:rPr>
      </w:pPr>
      <w:r w:rsidRPr="009631A7">
        <w:rPr>
          <w:lang w:val="en-US"/>
        </w:rPr>
        <w:t>The dates included in the datasets need to be checked</w:t>
      </w:r>
      <w:r w:rsidR="00A718A5" w:rsidRPr="009631A7">
        <w:rPr>
          <w:lang w:val="en-US"/>
        </w:rPr>
        <w:t xml:space="preserve">. We search for this type of information in the dataset or the relevant papers, if any. We collect and import the following data of sampling: start and end date, start and end time, start and end day of year and any remarks. Note that for date the ISO8601 is used. </w:t>
      </w:r>
    </w:p>
    <w:p w:rsidR="00A718A5" w:rsidRPr="009631A7" w:rsidRDefault="00A718A5" w:rsidP="00A718A5">
      <w:pPr>
        <w:spacing w:after="0" w:line="100" w:lineRule="atLeast"/>
        <w:jc w:val="both"/>
        <w:rPr>
          <w:lang w:val="en-US"/>
        </w:rPr>
      </w:pPr>
    </w:p>
    <w:p w:rsidR="00136FD0" w:rsidRPr="009631A7" w:rsidRDefault="00136FD0" w:rsidP="00136FD0">
      <w:pPr>
        <w:keepNext/>
        <w:spacing w:after="0" w:line="100" w:lineRule="atLeast"/>
      </w:pPr>
      <w:r w:rsidRPr="009631A7">
        <w:rPr>
          <w:noProof/>
          <w:lang w:val="el-GR" w:eastAsia="el-GR" w:bidi="ar-SA"/>
        </w:rPr>
        <w:drawing>
          <wp:inline distT="0" distB="0" distL="0" distR="0" wp14:anchorId="4D248565" wp14:editId="0D1E4A50">
            <wp:extent cx="5266690" cy="17119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690" cy="1711960"/>
                    </a:xfrm>
                    <a:prstGeom prst="rect">
                      <a:avLst/>
                    </a:prstGeom>
                    <a:noFill/>
                    <a:ln>
                      <a:noFill/>
                    </a:ln>
                  </pic:spPr>
                </pic:pic>
              </a:graphicData>
            </a:graphic>
          </wp:inline>
        </w:drawing>
      </w:r>
    </w:p>
    <w:p w:rsidR="00A718A5" w:rsidRPr="009631A7" w:rsidRDefault="00136FD0" w:rsidP="00136FD0">
      <w:pPr>
        <w:pStyle w:val="Caption"/>
        <w:jc w:val="center"/>
        <w:rPr>
          <w:sz w:val="22"/>
          <w:szCs w:val="22"/>
          <w:lang w:val="en-US"/>
        </w:rPr>
      </w:pPr>
      <w:bookmarkStart w:id="150" w:name="_Toc437963837"/>
      <w:r w:rsidRPr="009631A7">
        <w:rPr>
          <w:sz w:val="22"/>
          <w:szCs w:val="22"/>
        </w:rPr>
        <w:t xml:space="preserve">Figure </w:t>
      </w:r>
      <w:r w:rsidRPr="009631A7">
        <w:rPr>
          <w:sz w:val="22"/>
          <w:szCs w:val="22"/>
        </w:rPr>
        <w:fldChar w:fldCharType="begin"/>
      </w:r>
      <w:r w:rsidRPr="009631A7">
        <w:rPr>
          <w:sz w:val="22"/>
          <w:szCs w:val="22"/>
        </w:rPr>
        <w:instrText xml:space="preserve"> SEQ Figure \* ARABIC </w:instrText>
      </w:r>
      <w:r w:rsidRPr="009631A7">
        <w:rPr>
          <w:sz w:val="22"/>
          <w:szCs w:val="22"/>
        </w:rPr>
        <w:fldChar w:fldCharType="separate"/>
      </w:r>
      <w:r w:rsidR="001D385B" w:rsidRPr="009631A7">
        <w:rPr>
          <w:noProof/>
          <w:sz w:val="22"/>
          <w:szCs w:val="22"/>
        </w:rPr>
        <w:t>29</w:t>
      </w:r>
      <w:r w:rsidRPr="009631A7">
        <w:rPr>
          <w:sz w:val="22"/>
          <w:szCs w:val="22"/>
        </w:rPr>
        <w:fldChar w:fldCharType="end"/>
      </w:r>
      <w:r w:rsidRPr="009631A7">
        <w:rPr>
          <w:sz w:val="22"/>
          <w:szCs w:val="22"/>
        </w:rPr>
        <w:t>: Date Quality Control Diagram</w:t>
      </w:r>
      <w:bookmarkEnd w:id="150"/>
    </w:p>
    <w:p w:rsidR="006B6C2A" w:rsidRPr="009631A7" w:rsidRDefault="006B6C2A" w:rsidP="00A718A5">
      <w:pPr>
        <w:autoSpaceDE w:val="0"/>
        <w:autoSpaceDN w:val="0"/>
        <w:adjustRightInd w:val="0"/>
        <w:spacing w:after="0" w:line="240" w:lineRule="auto"/>
        <w:jc w:val="both"/>
        <w:rPr>
          <w:lang w:val="en-US"/>
        </w:rPr>
      </w:pPr>
    </w:p>
    <w:p w:rsidR="006B6C2A" w:rsidRPr="009631A7" w:rsidRDefault="006B6C2A" w:rsidP="006B6C2A">
      <w:pPr>
        <w:pStyle w:val="Heading4"/>
        <w:rPr>
          <w:rFonts w:asciiTheme="minorHAnsi" w:hAnsiTheme="minorHAnsi"/>
          <w:lang w:val="en-US"/>
        </w:rPr>
      </w:pPr>
      <w:r w:rsidRPr="009631A7">
        <w:rPr>
          <w:rFonts w:asciiTheme="minorHAnsi" w:hAnsiTheme="minorHAnsi"/>
          <w:lang w:val="en-US"/>
        </w:rPr>
        <w:t>Sampling quality control</w:t>
      </w:r>
    </w:p>
    <w:p w:rsidR="00A718A5" w:rsidRPr="009631A7" w:rsidRDefault="00A718A5" w:rsidP="006B6C2A">
      <w:pPr>
        <w:autoSpaceDE w:val="0"/>
        <w:autoSpaceDN w:val="0"/>
        <w:adjustRightInd w:val="0"/>
        <w:spacing w:after="0" w:line="240" w:lineRule="auto"/>
        <w:ind w:firstLine="720"/>
        <w:jc w:val="both"/>
        <w:rPr>
          <w:b/>
          <w:u w:val="single"/>
          <w:lang w:val="en-US"/>
        </w:rPr>
      </w:pPr>
      <w:r w:rsidRPr="009631A7">
        <w:rPr>
          <w:lang w:val="en-US"/>
        </w:rPr>
        <w:t>The protocol or method used for collecting the sample is useful information normally given to all datasets by the provider. A related piece of information is the surface area sampled. Check the dataset for this information and look for more details. For example, it is possible to have as information the persons who collected the sample and the steps followed and at which order for sampling analysis.</w:t>
      </w:r>
    </w:p>
    <w:p w:rsidR="00A718A5" w:rsidRPr="009631A7" w:rsidRDefault="00A718A5" w:rsidP="00A718A5">
      <w:pPr>
        <w:spacing w:after="0" w:line="100" w:lineRule="atLeast"/>
        <w:jc w:val="both"/>
        <w:rPr>
          <w:lang w:val="en-US"/>
        </w:rPr>
      </w:pPr>
    </w:p>
    <w:p w:rsidR="00A718A5" w:rsidRPr="009631A7" w:rsidRDefault="00A718A5" w:rsidP="006B6C2A">
      <w:pPr>
        <w:spacing w:after="0" w:line="100" w:lineRule="atLeast"/>
        <w:ind w:firstLine="720"/>
        <w:jc w:val="both"/>
        <w:rPr>
          <w:lang w:val="en-US"/>
        </w:rPr>
      </w:pPr>
      <w:r w:rsidRPr="009631A7">
        <w:rPr>
          <w:lang w:val="en-US"/>
        </w:rPr>
        <w:t>The collected sample could be accompanied by other information, such as sampling depth, sampling distance above surface and field notes. It is preferable to use as sample name not the original name, but an identifier for the sample e.g. Datasetid+sampleoriginal.</w:t>
      </w:r>
    </w:p>
    <w:p w:rsidR="00A718A5" w:rsidRPr="009631A7" w:rsidRDefault="00A718A5" w:rsidP="00A718A5">
      <w:pPr>
        <w:spacing w:after="0" w:line="100" w:lineRule="atLeast"/>
        <w:jc w:val="both"/>
        <w:rPr>
          <w:lang w:val="en-US"/>
        </w:rPr>
      </w:pPr>
    </w:p>
    <w:p w:rsidR="00A718A5" w:rsidRPr="009631A7" w:rsidRDefault="006B6C2A" w:rsidP="006B6C2A">
      <w:pPr>
        <w:spacing w:after="0" w:line="100" w:lineRule="atLeast"/>
        <w:ind w:firstLine="720"/>
        <w:jc w:val="both"/>
      </w:pPr>
      <w:r w:rsidRPr="009631A7">
        <w:rPr>
          <w:lang w:val="en-US"/>
        </w:rPr>
        <w:t>In</w:t>
      </w:r>
      <w:r w:rsidR="00A718A5" w:rsidRPr="009631A7">
        <w:rPr>
          <w:lang w:val="en-US"/>
        </w:rPr>
        <w:t xml:space="preserve"> some cases at the end of the code of the “sample name” field it is necessary to add the sampling date in order to distinguish the samples that are for example yearly or monthly distributed. For example add R1, R2 etc -to differentiate replicates-, add M1, M2, etc –to differentiate monthly distributions; in that case the number 1 corresponds to January, … and 12 s to December- , and finally add Y92,Y 94 etc- to differentiate yearly distributions-.</w:t>
      </w:r>
    </w:p>
    <w:p w:rsidR="00A718A5" w:rsidRPr="009631A7" w:rsidRDefault="00A718A5" w:rsidP="00A718A5">
      <w:pPr>
        <w:spacing w:after="0" w:line="100" w:lineRule="atLeast"/>
        <w:jc w:val="both"/>
      </w:pPr>
    </w:p>
    <w:p w:rsidR="006B6C2A" w:rsidRPr="009631A7" w:rsidRDefault="006B6C2A" w:rsidP="00A718A5">
      <w:pPr>
        <w:autoSpaceDE w:val="0"/>
        <w:autoSpaceDN w:val="0"/>
        <w:adjustRightInd w:val="0"/>
        <w:spacing w:after="0" w:line="240" w:lineRule="auto"/>
        <w:jc w:val="both"/>
      </w:pPr>
    </w:p>
    <w:p w:rsidR="006B6C2A" w:rsidRPr="009631A7" w:rsidRDefault="00A718A5" w:rsidP="006B6C2A">
      <w:pPr>
        <w:pStyle w:val="Heading4"/>
        <w:rPr>
          <w:rFonts w:asciiTheme="minorHAnsi" w:hAnsiTheme="minorHAnsi"/>
          <w:lang w:val="en-US"/>
        </w:rPr>
      </w:pPr>
      <w:r w:rsidRPr="009631A7">
        <w:rPr>
          <w:rFonts w:asciiTheme="minorHAnsi" w:hAnsiTheme="minorHAnsi"/>
          <w:lang w:val="en-US"/>
        </w:rPr>
        <w:t xml:space="preserve">Measurements quality control. </w:t>
      </w:r>
    </w:p>
    <w:p w:rsidR="00A718A5" w:rsidRPr="009631A7" w:rsidRDefault="00A718A5" w:rsidP="006B6C2A">
      <w:pPr>
        <w:autoSpaceDE w:val="0"/>
        <w:autoSpaceDN w:val="0"/>
        <w:adjustRightInd w:val="0"/>
        <w:spacing w:after="0" w:line="240" w:lineRule="auto"/>
        <w:ind w:firstLine="720"/>
        <w:jc w:val="both"/>
        <w:rPr>
          <w:lang w:val="en-US"/>
        </w:rPr>
      </w:pPr>
      <w:r w:rsidRPr="009631A7">
        <w:rPr>
          <w:lang w:val="en-US"/>
        </w:rPr>
        <w:t xml:space="preserve">During this step the environmental/ biological measurements are checked. A possible mistake </w:t>
      </w:r>
      <w:r w:rsidR="006B6C2A" w:rsidRPr="009631A7">
        <w:rPr>
          <w:lang w:val="en-US"/>
        </w:rPr>
        <w:t xml:space="preserve">with the units </w:t>
      </w:r>
      <w:r w:rsidRPr="009631A7">
        <w:rPr>
          <w:lang w:val="en-US"/>
        </w:rPr>
        <w:t>is to compare results with different units</w:t>
      </w:r>
      <w:r w:rsidR="006B6C2A" w:rsidRPr="009631A7">
        <w:rPr>
          <w:lang w:val="en-US"/>
        </w:rPr>
        <w:t>.</w:t>
      </w:r>
      <w:r w:rsidRPr="009631A7">
        <w:rPr>
          <w:lang w:val="en-US"/>
        </w:rPr>
        <w:t xml:space="preserve"> </w:t>
      </w:r>
      <w:r w:rsidR="006B6C2A" w:rsidRPr="009631A7">
        <w:rPr>
          <w:lang w:val="en-US"/>
        </w:rPr>
        <w:t>W</w:t>
      </w:r>
      <w:r w:rsidRPr="009631A7">
        <w:rPr>
          <w:lang w:val="en-US"/>
        </w:rPr>
        <w:t xml:space="preserve">hile entering the result values is necessary to check with data provider if “0” is referring to presence/ absence or it is an actual value. </w:t>
      </w:r>
    </w:p>
    <w:p w:rsidR="00A718A5" w:rsidRPr="009631A7" w:rsidRDefault="00A718A5" w:rsidP="00A93780">
      <w:pPr>
        <w:autoSpaceDE w:val="0"/>
        <w:autoSpaceDN w:val="0"/>
        <w:adjustRightInd w:val="0"/>
        <w:spacing w:after="0" w:line="240" w:lineRule="auto"/>
        <w:ind w:firstLine="568"/>
        <w:jc w:val="both"/>
        <w:rPr>
          <w:sz w:val="24"/>
          <w:szCs w:val="24"/>
          <w:lang w:val="en-US"/>
        </w:rPr>
      </w:pPr>
      <w:r w:rsidRPr="009631A7">
        <w:rPr>
          <w:lang w:val="en-US"/>
        </w:rPr>
        <w:t xml:space="preserve">It is important, that validation tests do not uncritically delete data because they are found to be statistical outliers. Environmental data for example are notorious for records that appear to be outliers statistically but which are perfectly good records. This may be due to historical evolutionary patterns, changing climate regimes, a remnant following human activities, etc. The uncritical exclusion of outliers can remove valuable records from the </w:t>
      </w:r>
      <w:r w:rsidRPr="009631A7">
        <w:rPr>
          <w:lang w:val="en-US"/>
        </w:rPr>
        <w:lastRenderedPageBreak/>
        <w:t>dataset and skew future analyses (Chapman, A. D. 2005. Principles of Data Quality, version 1.0. Report for the Global Biodiversity Information Facility, Copenhagen, 2005)</w:t>
      </w:r>
    </w:p>
    <w:p w:rsidR="00A93780" w:rsidRPr="009631A7" w:rsidRDefault="00A93780" w:rsidP="002D7E35">
      <w:pPr>
        <w:rPr>
          <w:lang w:val="en-US"/>
        </w:rPr>
      </w:pPr>
    </w:p>
    <w:p w:rsidR="006915FB" w:rsidRPr="009631A7" w:rsidRDefault="006915FB" w:rsidP="006915FB">
      <w:pPr>
        <w:pStyle w:val="Heading2"/>
        <w:rPr>
          <w:rFonts w:asciiTheme="minorHAnsi" w:hAnsiTheme="minorHAnsi"/>
          <w:lang w:val="en-US"/>
        </w:rPr>
      </w:pPr>
      <w:bookmarkStart w:id="151" w:name="_Toc437963787"/>
      <w:r w:rsidRPr="009631A7">
        <w:rPr>
          <w:rFonts w:asciiTheme="minorHAnsi" w:eastAsia="Times New Roman" w:hAnsiTheme="minorHAnsi"/>
          <w:lang w:val="en-US"/>
        </w:rPr>
        <w:t xml:space="preserve">Biovel’s Data </w:t>
      </w:r>
      <w:r w:rsidRPr="009631A7">
        <w:rPr>
          <w:rFonts w:asciiTheme="minorHAnsi" w:hAnsiTheme="minorHAnsi"/>
        </w:rPr>
        <w:t>Refinement</w:t>
      </w:r>
      <w:r w:rsidRPr="009631A7">
        <w:rPr>
          <w:rFonts w:asciiTheme="minorHAnsi" w:eastAsia="Times New Roman" w:hAnsiTheme="minorHAnsi"/>
          <w:lang w:val="en-US"/>
        </w:rPr>
        <w:t xml:space="preserve"> Workflow</w:t>
      </w:r>
      <w:bookmarkEnd w:id="151"/>
    </w:p>
    <w:p w:rsidR="006915FB" w:rsidRPr="009631A7" w:rsidRDefault="006915FB" w:rsidP="006915FB">
      <w:pPr>
        <w:ind w:firstLine="720"/>
        <w:jc w:val="both"/>
        <w:rPr>
          <w:lang w:val="en-US"/>
        </w:rPr>
      </w:pPr>
    </w:p>
    <w:p w:rsidR="006915FB" w:rsidRPr="009631A7" w:rsidRDefault="006915FB" w:rsidP="006915FB">
      <w:pPr>
        <w:ind w:firstLine="720"/>
        <w:jc w:val="both"/>
        <w:rPr>
          <w:lang w:val="en-US"/>
        </w:rPr>
      </w:pPr>
      <w:r w:rsidRPr="009631A7">
        <w:rPr>
          <w:lang w:val="en-US"/>
        </w:rPr>
        <w:t>Biovel’s Data Refinement Workflow</w:t>
      </w:r>
      <w:r w:rsidRPr="009631A7">
        <w:rPr>
          <w:rStyle w:val="FootnoteReference"/>
          <w:lang w:val="en-US"/>
        </w:rPr>
        <w:footnoteReference w:id="12"/>
      </w:r>
      <w:r w:rsidRPr="009631A7">
        <w:rPr>
          <w:lang w:val="en-US"/>
        </w:rPr>
        <w:t xml:space="preserve"> </w:t>
      </w:r>
      <w:r w:rsidR="00E60E0A" w:rsidRPr="009631A7">
        <w:rPr>
          <w:lang w:val="en-US"/>
        </w:rPr>
        <w:t>is being used</w:t>
      </w:r>
      <w:r w:rsidRPr="009631A7">
        <w:rPr>
          <w:lang w:val="en-US"/>
        </w:rPr>
        <w:t xml:space="preserve"> for providing data quality improvement of the data</w:t>
      </w:r>
      <w:r w:rsidR="00E60E0A" w:rsidRPr="009631A7">
        <w:rPr>
          <w:lang w:val="en-US"/>
        </w:rPr>
        <w:t xml:space="preserve"> to be uploaded</w:t>
      </w:r>
      <w:r w:rsidRPr="009631A7">
        <w:rPr>
          <w:lang w:val="en-US"/>
        </w:rPr>
        <w:t xml:space="preserve">. This workflow receives as input a data in *.csv format and uses a number of graphical user interfaces to view and interact with the data. </w:t>
      </w:r>
      <w:r w:rsidRPr="009631A7">
        <w:rPr>
          <w:color w:val="333333"/>
          <w:lang w:val="en-US"/>
        </w:rPr>
        <w:t xml:space="preserve">Records in the CSV file essentially consist of either (a) a list of taxonomic names or (b) a set of occurrence observation records. </w:t>
      </w:r>
      <w:r w:rsidR="009456C8" w:rsidRPr="009631A7">
        <w:rPr>
          <w:color w:val="333333"/>
          <w:lang w:val="en-US"/>
        </w:rPr>
        <w:t>The documentation and manual of the workflow are available online</w:t>
      </w:r>
      <w:r w:rsidR="00126CF0" w:rsidRPr="009631A7">
        <w:rPr>
          <w:rStyle w:val="FootnoteReference"/>
          <w:lang w:val="en-US"/>
        </w:rPr>
        <w:footnoteReference w:id="13"/>
      </w:r>
      <w:r w:rsidR="00126CF0" w:rsidRPr="009631A7">
        <w:rPr>
          <w:color w:val="333333"/>
          <w:lang w:val="en-US"/>
        </w:rPr>
        <w:t>.</w:t>
      </w:r>
      <w:r w:rsidR="009456C8" w:rsidRPr="009631A7">
        <w:rPr>
          <w:color w:val="333333"/>
          <w:lang w:val="en-US"/>
        </w:rPr>
        <w:t xml:space="preserve"> </w:t>
      </w:r>
      <w:r w:rsidRPr="009631A7">
        <w:rPr>
          <w:lang w:val="en-US"/>
        </w:rPr>
        <w:t>The data refinement workflow is composed of three distinct steps:</w:t>
      </w:r>
    </w:p>
    <w:p w:rsidR="006915FB" w:rsidRPr="009631A7" w:rsidRDefault="006915FB" w:rsidP="00532225">
      <w:pPr>
        <w:pStyle w:val="ListParagraph"/>
        <w:numPr>
          <w:ilvl w:val="0"/>
          <w:numId w:val="59"/>
        </w:numPr>
        <w:jc w:val="both"/>
        <w:rPr>
          <w:lang w:val="en-US"/>
        </w:rPr>
      </w:pPr>
      <w:r w:rsidRPr="009631A7">
        <w:rPr>
          <w:b/>
          <w:lang w:val="en-US"/>
        </w:rPr>
        <w:t>Taxonomic Name Resolution / Occurrence retrieval</w:t>
      </w:r>
      <w:r w:rsidRPr="009631A7">
        <w:rPr>
          <w:lang w:val="en-US"/>
        </w:rPr>
        <w:t>:</w:t>
      </w:r>
      <w:r w:rsidRPr="009631A7">
        <w:rPr>
          <w:color w:val="333333"/>
          <w:lang w:val="en-US"/>
        </w:rPr>
        <w:t xml:space="preserve"> A list of scientific names, using taxonomic checklists, can be resolved and this process has as a result the retrieval of taxonomic information related to each scientific name, like synonyms, rank, classification etc. This information can be used to improve the quality and enrich the datasets that are submitted to the infrastructure.</w:t>
      </w:r>
    </w:p>
    <w:p w:rsidR="002054A6" w:rsidRPr="009631A7" w:rsidRDefault="002054A6" w:rsidP="002054A6">
      <w:pPr>
        <w:pStyle w:val="ListParagraph"/>
        <w:jc w:val="both"/>
        <w:rPr>
          <w:lang w:val="en-US"/>
        </w:rPr>
      </w:pPr>
    </w:p>
    <w:p w:rsidR="006915FB" w:rsidRPr="009631A7" w:rsidRDefault="006915FB" w:rsidP="00532225">
      <w:pPr>
        <w:pStyle w:val="ListParagraph"/>
        <w:numPr>
          <w:ilvl w:val="0"/>
          <w:numId w:val="59"/>
        </w:numPr>
        <w:jc w:val="both"/>
        <w:rPr>
          <w:color w:val="333333"/>
        </w:rPr>
      </w:pPr>
      <w:r w:rsidRPr="009631A7">
        <w:rPr>
          <w:b/>
          <w:color w:val="333333"/>
          <w:lang w:val="en-US"/>
        </w:rPr>
        <w:t>Geo-temporal data selection</w:t>
      </w:r>
      <w:r w:rsidRPr="009631A7">
        <w:rPr>
          <w:color w:val="333333"/>
          <w:lang w:val="en-US"/>
        </w:rPr>
        <w:t xml:space="preserve">: At this step the user selects, filters, and refines data records according to spatial and temporal criteria. </w:t>
      </w:r>
      <w:r w:rsidRPr="009631A7">
        <w:rPr>
          <w:color w:val="333333"/>
        </w:rPr>
        <w:t>BioStif is used to provide this functionality.</w:t>
      </w:r>
    </w:p>
    <w:p w:rsidR="002054A6" w:rsidRPr="009631A7" w:rsidRDefault="002054A6" w:rsidP="002054A6">
      <w:pPr>
        <w:pStyle w:val="ListParagraph"/>
        <w:jc w:val="both"/>
        <w:rPr>
          <w:color w:val="333333"/>
        </w:rPr>
      </w:pPr>
    </w:p>
    <w:p w:rsidR="006915FB" w:rsidRPr="009631A7" w:rsidRDefault="006915FB" w:rsidP="00532225">
      <w:pPr>
        <w:pStyle w:val="ListParagraph"/>
        <w:numPr>
          <w:ilvl w:val="0"/>
          <w:numId w:val="59"/>
        </w:numPr>
        <w:jc w:val="both"/>
        <w:rPr>
          <w:lang w:val="en-US"/>
        </w:rPr>
      </w:pPr>
      <w:r w:rsidRPr="009631A7">
        <w:rPr>
          <w:b/>
          <w:color w:val="333333"/>
          <w:lang w:val="en-US"/>
        </w:rPr>
        <w:t>Data quality checks / filtering</w:t>
      </w:r>
      <w:r w:rsidRPr="009631A7">
        <w:rPr>
          <w:color w:val="333333"/>
          <w:lang w:val="en-US"/>
        </w:rPr>
        <w:t xml:space="preserve">: At this step the user can perform cleaning and filtering of the data. Google Refine is used to provide these functionalities. </w:t>
      </w:r>
      <w:r w:rsidRPr="009631A7">
        <w:rPr>
          <w:lang w:val="en-US"/>
        </w:rPr>
        <w:t>The functionalities that are provided by Biovel’s Data Refinement workflow regarding data cleaning and refinement  are:</w:t>
      </w:r>
    </w:p>
    <w:p w:rsidR="006915FB" w:rsidRPr="009631A7" w:rsidRDefault="006915FB" w:rsidP="002054A6">
      <w:pPr>
        <w:pStyle w:val="ListParagraph"/>
        <w:numPr>
          <w:ilvl w:val="1"/>
          <w:numId w:val="14"/>
        </w:numPr>
        <w:jc w:val="both"/>
        <w:rPr>
          <w:lang w:val="en-US"/>
        </w:rPr>
      </w:pPr>
      <w:r w:rsidRPr="009631A7">
        <w:rPr>
          <w:lang w:val="en-US"/>
        </w:rPr>
        <w:t>Taxonomic data cleaning of spelling errors</w:t>
      </w:r>
    </w:p>
    <w:p w:rsidR="006915FB" w:rsidRPr="009631A7" w:rsidRDefault="006915FB" w:rsidP="002054A6">
      <w:pPr>
        <w:pStyle w:val="ListParagraph"/>
        <w:numPr>
          <w:ilvl w:val="1"/>
          <w:numId w:val="14"/>
        </w:numPr>
        <w:jc w:val="both"/>
      </w:pPr>
      <w:r w:rsidRPr="009631A7">
        <w:t>Taxonomic data cleaning</w:t>
      </w:r>
    </w:p>
    <w:p w:rsidR="006915FB" w:rsidRPr="009631A7" w:rsidRDefault="006915FB" w:rsidP="002054A6">
      <w:pPr>
        <w:pStyle w:val="ListParagraph"/>
        <w:numPr>
          <w:ilvl w:val="1"/>
          <w:numId w:val="14"/>
        </w:numPr>
        <w:jc w:val="both"/>
        <w:rPr>
          <w:lang w:val="en-US"/>
        </w:rPr>
      </w:pPr>
      <w:r w:rsidRPr="009631A7">
        <w:rPr>
          <w:lang w:val="en-US"/>
        </w:rPr>
        <w:t>Taxonomic name resolution and add taxonomic classification to your species list</w:t>
      </w:r>
    </w:p>
    <w:p w:rsidR="006915FB" w:rsidRPr="009631A7" w:rsidRDefault="006915FB" w:rsidP="002054A6">
      <w:pPr>
        <w:pStyle w:val="ListParagraph"/>
        <w:numPr>
          <w:ilvl w:val="1"/>
          <w:numId w:val="14"/>
        </w:numPr>
        <w:jc w:val="both"/>
        <w:rPr>
          <w:lang w:val="en-US"/>
        </w:rPr>
      </w:pPr>
      <w:r w:rsidRPr="009631A7">
        <w:rPr>
          <w:lang w:val="en-US"/>
        </w:rPr>
        <w:t>Taxonomic refinement to in/exclude certain groups</w:t>
      </w:r>
    </w:p>
    <w:p w:rsidR="006915FB" w:rsidRPr="009631A7" w:rsidRDefault="006915FB" w:rsidP="002054A6">
      <w:pPr>
        <w:pStyle w:val="ListParagraph"/>
        <w:numPr>
          <w:ilvl w:val="1"/>
          <w:numId w:val="14"/>
        </w:numPr>
        <w:jc w:val="both"/>
      </w:pPr>
      <w:r w:rsidRPr="009631A7">
        <w:t>Geographic and temporal refinement</w:t>
      </w:r>
    </w:p>
    <w:p w:rsidR="006915FB" w:rsidRPr="009631A7" w:rsidRDefault="006915FB" w:rsidP="002054A6">
      <w:pPr>
        <w:pStyle w:val="ListParagraph"/>
        <w:numPr>
          <w:ilvl w:val="1"/>
          <w:numId w:val="14"/>
        </w:numPr>
        <w:jc w:val="both"/>
      </w:pPr>
      <w:r w:rsidRPr="009631A7">
        <w:t>Ecological refinement</w:t>
      </w:r>
    </w:p>
    <w:p w:rsidR="00126CF0" w:rsidRPr="009631A7" w:rsidRDefault="00126CF0" w:rsidP="00126CF0">
      <w:pPr>
        <w:keepNext/>
        <w:jc w:val="center"/>
      </w:pPr>
      <w:r w:rsidRPr="009631A7">
        <w:rPr>
          <w:noProof/>
          <w:lang w:val="el-GR" w:eastAsia="el-GR" w:bidi="ar-SA"/>
        </w:rPr>
        <w:lastRenderedPageBreak/>
        <w:drawing>
          <wp:inline distT="0" distB="0" distL="0" distR="0" wp14:anchorId="5E1591A3" wp14:editId="7C810B5A">
            <wp:extent cx="4316866" cy="3372307"/>
            <wp:effectExtent l="19050" t="19050" r="26670"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0335" cy="3390640"/>
                    </a:xfrm>
                    <a:prstGeom prst="rect">
                      <a:avLst/>
                    </a:prstGeom>
                    <a:noFill/>
                    <a:ln>
                      <a:solidFill>
                        <a:schemeClr val="accent1"/>
                      </a:solidFill>
                    </a:ln>
                  </pic:spPr>
                </pic:pic>
              </a:graphicData>
            </a:graphic>
          </wp:inline>
        </w:drawing>
      </w:r>
    </w:p>
    <w:p w:rsidR="009456C8" w:rsidRPr="009631A7" w:rsidRDefault="00126CF0" w:rsidP="00CE0D3E">
      <w:pPr>
        <w:pStyle w:val="Caption"/>
        <w:jc w:val="center"/>
        <w:rPr>
          <w:sz w:val="22"/>
        </w:rPr>
      </w:pPr>
      <w:bookmarkStart w:id="153" w:name="_Toc437963838"/>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30</w:t>
      </w:r>
      <w:r w:rsidRPr="009631A7">
        <w:rPr>
          <w:sz w:val="22"/>
        </w:rPr>
        <w:fldChar w:fldCharType="end"/>
      </w:r>
      <w:r w:rsidRPr="009631A7">
        <w:rPr>
          <w:sz w:val="22"/>
        </w:rPr>
        <w:t>: First Window of Interaction – Biovel’s DRW</w:t>
      </w:r>
      <w:bookmarkEnd w:id="153"/>
    </w:p>
    <w:p w:rsidR="00CE0D3E" w:rsidRPr="009631A7" w:rsidRDefault="00CE0D3E" w:rsidP="00CE0D3E"/>
    <w:p w:rsidR="009456C8" w:rsidRPr="009631A7" w:rsidRDefault="009456C8" w:rsidP="009456C8">
      <w:pPr>
        <w:pStyle w:val="Heading4"/>
        <w:rPr>
          <w:rFonts w:asciiTheme="minorHAnsi" w:hAnsiTheme="minorHAnsi"/>
        </w:rPr>
      </w:pPr>
      <w:bookmarkStart w:id="154" w:name="h.fewzvv9xatud" w:colFirst="0" w:colLast="0"/>
      <w:bookmarkEnd w:id="154"/>
      <w:r w:rsidRPr="009631A7">
        <w:rPr>
          <w:rFonts w:asciiTheme="minorHAnsi" w:eastAsia="Times New Roman" w:hAnsiTheme="minorHAnsi"/>
          <w:lang w:val="en-US"/>
        </w:rPr>
        <w:t>Integration in LW Greece Infrastructure</w:t>
      </w:r>
    </w:p>
    <w:p w:rsidR="009456C8" w:rsidRPr="009631A7" w:rsidRDefault="009456C8" w:rsidP="009456C8">
      <w:pPr>
        <w:ind w:firstLine="568"/>
        <w:jc w:val="both"/>
        <w:rPr>
          <w:lang w:val="en-US"/>
        </w:rPr>
      </w:pPr>
      <w:r w:rsidRPr="009631A7">
        <w:rPr>
          <w:color w:val="333333"/>
          <w:highlight w:val="white"/>
          <w:lang w:val="en-US"/>
        </w:rPr>
        <w:t>The quality control service consists of four main components. The database, where the raw datasets are stored, can be either the providers databases or the Lifewatch Infrastructure Content Storage. The querying tools receive as input queries and provide us output information about how to access the required datasets. Biovel’s Data Refinement Workflow which receives as input *.csv files and provides as output the refined *.csv files after the execution of the sub-workflows such as data cleaning, taxonomic name resolution and geo – spatial data selection. The ingest tool receives as input the refine datasets and the related metadata, and stores the datasets into the data storage and the metadata into the directory and the metadata repository.</w:t>
      </w:r>
    </w:p>
    <w:p w:rsidR="009456C8" w:rsidRPr="009631A7" w:rsidRDefault="009456C8" w:rsidP="009456C8">
      <w:pPr>
        <w:keepNext/>
        <w:jc w:val="center"/>
      </w:pPr>
      <w:r w:rsidRPr="009631A7">
        <w:rPr>
          <w:noProof/>
          <w:lang w:val="el-GR" w:eastAsia="el-GR" w:bidi="ar-SA"/>
        </w:rPr>
        <w:lastRenderedPageBreak/>
        <w:drawing>
          <wp:inline distT="114300" distB="114300" distL="114300" distR="114300" wp14:anchorId="7D9D8689" wp14:editId="1F3F25F1">
            <wp:extent cx="3891687" cy="3525926"/>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6"/>
                    <a:srcRect/>
                    <a:stretch>
                      <a:fillRect/>
                    </a:stretch>
                  </pic:blipFill>
                  <pic:spPr>
                    <a:xfrm>
                      <a:off x="0" y="0"/>
                      <a:ext cx="3903223" cy="3536378"/>
                    </a:xfrm>
                    <a:prstGeom prst="rect">
                      <a:avLst/>
                    </a:prstGeom>
                    <a:ln/>
                  </pic:spPr>
                </pic:pic>
              </a:graphicData>
            </a:graphic>
          </wp:inline>
        </w:drawing>
      </w:r>
    </w:p>
    <w:p w:rsidR="006915FB" w:rsidRPr="00527438" w:rsidRDefault="009456C8" w:rsidP="00CE0D3E">
      <w:pPr>
        <w:pStyle w:val="Caption"/>
        <w:jc w:val="center"/>
        <w:rPr>
          <w:sz w:val="22"/>
        </w:rPr>
      </w:pPr>
      <w:bookmarkStart w:id="155" w:name="_Toc437963839"/>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31</w:t>
      </w:r>
      <w:r w:rsidRPr="00527438">
        <w:rPr>
          <w:sz w:val="22"/>
        </w:rPr>
        <w:fldChar w:fldCharType="end"/>
      </w:r>
      <w:r w:rsidRPr="00527438">
        <w:rPr>
          <w:sz w:val="22"/>
        </w:rPr>
        <w:t>: Quality Improvement Service Design</w:t>
      </w:r>
      <w:bookmarkEnd w:id="155"/>
    </w:p>
    <w:p w:rsidR="006915FB" w:rsidRPr="009631A7" w:rsidRDefault="006915FB" w:rsidP="006915FB">
      <w:pPr>
        <w:pStyle w:val="Heading4"/>
        <w:rPr>
          <w:rFonts w:asciiTheme="minorHAnsi" w:hAnsiTheme="minorHAnsi"/>
        </w:rPr>
      </w:pPr>
      <w:bookmarkStart w:id="156" w:name="h.48pe3d8kixh4" w:colFirst="0" w:colLast="0"/>
      <w:bookmarkEnd w:id="156"/>
      <w:r w:rsidRPr="009631A7">
        <w:rPr>
          <w:rFonts w:asciiTheme="minorHAnsi" w:hAnsiTheme="minorHAnsi"/>
        </w:rPr>
        <w:t xml:space="preserve"> </w:t>
      </w:r>
      <w:r w:rsidR="009456C8" w:rsidRPr="009631A7">
        <w:rPr>
          <w:rFonts w:asciiTheme="minorHAnsi" w:hAnsiTheme="minorHAnsi"/>
        </w:rPr>
        <w:t>Usage</w:t>
      </w:r>
    </w:p>
    <w:p w:rsidR="00CE0D3E" w:rsidRPr="009631A7" w:rsidRDefault="006915FB" w:rsidP="00CE0D3E">
      <w:pPr>
        <w:ind w:firstLine="720"/>
        <w:jc w:val="both"/>
        <w:rPr>
          <w:lang w:val="en-US"/>
        </w:rPr>
      </w:pPr>
      <w:r w:rsidRPr="009631A7">
        <w:rPr>
          <w:color w:val="333333"/>
          <w:lang w:val="en-US"/>
        </w:rPr>
        <w:t xml:space="preserve">The user logins to the Lifewatch Portal and either searches the infrastructure for occurrence/taxonomic datasets either uses his/her own datasets as input to the Biovel’s Data Refinement Workflow. The user performs a number of actions such as </w:t>
      </w:r>
      <w:r w:rsidRPr="009631A7">
        <w:rPr>
          <w:lang w:val="en-US"/>
        </w:rPr>
        <w:t>Taxonomic data cleaning of spelling errors or Taxonomic name resolution. After the quality improvement/enrichement of the datasets finishes the user is able to download the refined *.csv dataset files and upload them in the infrastructure.</w:t>
      </w:r>
    </w:p>
    <w:p w:rsidR="006915FB" w:rsidRPr="009631A7" w:rsidRDefault="006915FB" w:rsidP="00CE0D3E">
      <w:pPr>
        <w:ind w:firstLine="720"/>
        <w:jc w:val="both"/>
        <w:rPr>
          <w:lang w:val="en-US"/>
        </w:rPr>
      </w:pPr>
      <w:r w:rsidRPr="009631A7">
        <w:rPr>
          <w:lang w:val="en-US"/>
        </w:rPr>
        <w:t xml:space="preserve"> </w:t>
      </w:r>
      <w:r w:rsidRPr="009631A7">
        <w:rPr>
          <w:noProof/>
          <w:lang w:val="el-GR" w:eastAsia="el-GR" w:bidi="ar-SA"/>
        </w:rPr>
        <w:drawing>
          <wp:inline distT="114300" distB="114300" distL="114300" distR="114300" wp14:anchorId="549F3EE1" wp14:editId="7C3C1DA5">
            <wp:extent cx="5113325" cy="251642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116715" cy="2518097"/>
                    </a:xfrm>
                    <a:prstGeom prst="rect">
                      <a:avLst/>
                    </a:prstGeom>
                    <a:ln/>
                  </pic:spPr>
                </pic:pic>
              </a:graphicData>
            </a:graphic>
          </wp:inline>
        </w:drawing>
      </w:r>
    </w:p>
    <w:p w:rsidR="006915FB" w:rsidRPr="00527438" w:rsidRDefault="006915FB" w:rsidP="00CE0D3E">
      <w:pPr>
        <w:pStyle w:val="Caption"/>
        <w:jc w:val="center"/>
        <w:rPr>
          <w:sz w:val="22"/>
        </w:rPr>
      </w:pPr>
      <w:bookmarkStart w:id="157" w:name="_Toc437963840"/>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32</w:t>
      </w:r>
      <w:r w:rsidRPr="00527438">
        <w:rPr>
          <w:sz w:val="22"/>
        </w:rPr>
        <w:fldChar w:fldCharType="end"/>
      </w:r>
      <w:r w:rsidRPr="00527438">
        <w:rPr>
          <w:sz w:val="22"/>
        </w:rPr>
        <w:t>: Quality Service User Scenario</w:t>
      </w:r>
      <w:bookmarkEnd w:id="157"/>
    </w:p>
    <w:p w:rsidR="00A31B01" w:rsidRPr="009631A7" w:rsidRDefault="00A31B01" w:rsidP="006915FB">
      <w:pPr>
        <w:rPr>
          <w:lang w:val="en-US"/>
        </w:rPr>
      </w:pPr>
    </w:p>
    <w:p w:rsidR="00FC749D" w:rsidRPr="009631A7" w:rsidRDefault="00A31B01" w:rsidP="00FC749D">
      <w:pPr>
        <w:pStyle w:val="Heading1"/>
        <w:rPr>
          <w:rFonts w:asciiTheme="minorHAnsi" w:hAnsiTheme="minorHAnsi"/>
          <w:lang w:val="en-US"/>
        </w:rPr>
      </w:pPr>
      <w:bookmarkStart w:id="158" w:name="_Toc437963788"/>
      <w:r w:rsidRPr="009631A7">
        <w:rPr>
          <w:rFonts w:asciiTheme="minorHAnsi" w:hAnsiTheme="minorHAnsi"/>
          <w:lang w:val="en-US"/>
        </w:rPr>
        <w:lastRenderedPageBreak/>
        <w:t>Morphological Characteristi</w:t>
      </w:r>
      <w:r w:rsidR="000B40DC" w:rsidRPr="009631A7">
        <w:rPr>
          <w:rFonts w:asciiTheme="minorHAnsi" w:hAnsiTheme="minorHAnsi"/>
          <w:lang w:val="en-US"/>
        </w:rPr>
        <w:t>c</w:t>
      </w:r>
      <w:r w:rsidRPr="009631A7">
        <w:rPr>
          <w:rFonts w:asciiTheme="minorHAnsi" w:hAnsiTheme="minorHAnsi"/>
          <w:lang w:val="en-US"/>
        </w:rPr>
        <w:t>s Annotation Service</w:t>
      </w:r>
      <w:bookmarkEnd w:id="158"/>
    </w:p>
    <w:p w:rsidR="00FC749D" w:rsidRPr="009631A7" w:rsidRDefault="00FC749D" w:rsidP="00FC749D">
      <w:pPr>
        <w:pStyle w:val="BodyText"/>
        <w:widowControl/>
        <w:spacing w:after="300" w:line="210" w:lineRule="atLeast"/>
        <w:ind w:firstLine="284"/>
        <w:jc w:val="both"/>
        <w:rPr>
          <w:rFonts w:asciiTheme="minorHAnsi" w:hAnsiTheme="minorHAnsi"/>
          <w:color w:val="000000"/>
          <w:sz w:val="21"/>
        </w:rPr>
      </w:pPr>
    </w:p>
    <w:p w:rsidR="00FC749D" w:rsidRPr="009631A7" w:rsidRDefault="00FC749D" w:rsidP="00FC749D">
      <w:pPr>
        <w:pStyle w:val="BodyText"/>
        <w:widowControl/>
        <w:spacing w:after="300" w:line="210" w:lineRule="atLeast"/>
        <w:ind w:firstLine="284"/>
        <w:jc w:val="both"/>
        <w:rPr>
          <w:rFonts w:asciiTheme="minorHAnsi" w:hAnsiTheme="minorHAnsi"/>
          <w:color w:val="000000"/>
          <w:sz w:val="21"/>
        </w:rPr>
      </w:pPr>
      <w:r w:rsidRPr="009631A7">
        <w:rPr>
          <w:rFonts w:asciiTheme="minorHAnsi" w:hAnsiTheme="minorHAnsi"/>
          <w:color w:val="000000"/>
          <w:sz w:val="21"/>
        </w:rPr>
        <w:t>In this section we present the Morphological Annotation REST API, a service that allows the annotations of a  species URIs using the morphological traits contained in the Polytraits</w:t>
      </w:r>
      <w:r w:rsidRPr="009631A7">
        <w:rPr>
          <w:rStyle w:val="FootnoteReference"/>
          <w:rFonts w:asciiTheme="minorHAnsi" w:hAnsiTheme="minorHAnsi"/>
          <w:b/>
          <w:color w:val="000000"/>
          <w:sz w:val="21"/>
        </w:rPr>
        <w:footnoteReference w:id="14"/>
      </w:r>
      <w:r w:rsidRPr="009631A7">
        <w:rPr>
          <w:rFonts w:asciiTheme="minorHAnsi" w:hAnsiTheme="minorHAnsi"/>
          <w:color w:val="000000"/>
          <w:sz w:val="21"/>
        </w:rPr>
        <w:t xml:space="preserve"> biological traits database. </w:t>
      </w:r>
    </w:p>
    <w:p w:rsidR="00FC749D" w:rsidRPr="009631A7" w:rsidRDefault="00FC749D" w:rsidP="00FC749D">
      <w:pPr>
        <w:pStyle w:val="BodyText"/>
        <w:widowControl/>
        <w:spacing w:after="300" w:line="210" w:lineRule="atLeast"/>
        <w:ind w:firstLine="284"/>
        <w:jc w:val="both"/>
        <w:rPr>
          <w:rFonts w:asciiTheme="minorHAnsi" w:hAnsiTheme="minorHAnsi"/>
          <w:color w:val="000000"/>
          <w:sz w:val="21"/>
          <w:szCs w:val="21"/>
        </w:rPr>
      </w:pPr>
      <w:r w:rsidRPr="009631A7">
        <w:rPr>
          <w:rFonts w:asciiTheme="minorHAnsi" w:hAnsiTheme="minorHAnsi"/>
          <w:color w:val="000000"/>
          <w:sz w:val="21"/>
        </w:rPr>
        <w:t>This service is based on the current</w:t>
      </w:r>
      <w:r w:rsidRPr="009631A7">
        <w:rPr>
          <w:rStyle w:val="FootnoteReference"/>
          <w:rFonts w:asciiTheme="minorHAnsi" w:hAnsiTheme="minorHAnsi"/>
          <w:b/>
          <w:color w:val="000000"/>
          <w:sz w:val="21"/>
        </w:rPr>
        <w:footnoteReference w:id="15"/>
      </w:r>
      <w:r w:rsidRPr="009631A7">
        <w:rPr>
          <w:rFonts w:asciiTheme="minorHAnsi" w:hAnsiTheme="minorHAnsi"/>
          <w:color w:val="000000"/>
          <w:sz w:val="21"/>
        </w:rPr>
        <w:t xml:space="preserve"> working draft of the Web Annotation Data Model</w:t>
      </w:r>
      <w:r w:rsidRPr="009631A7">
        <w:rPr>
          <w:rStyle w:val="FootnoteReference"/>
          <w:rFonts w:asciiTheme="minorHAnsi" w:hAnsiTheme="minorHAnsi"/>
          <w:b/>
          <w:color w:val="000000"/>
          <w:sz w:val="21"/>
        </w:rPr>
        <w:footnoteReference w:id="16"/>
      </w:r>
      <w:r w:rsidRPr="009631A7">
        <w:rPr>
          <w:rFonts w:asciiTheme="minorHAnsi" w:hAnsiTheme="minorHAnsi"/>
          <w:color w:val="000000"/>
          <w:sz w:val="21"/>
        </w:rPr>
        <w:t xml:space="preserve"> as its data model that describes a structured model and format to enable annotations to be shared and reused across different hardware and software platforms. The Web Annotation Data Model, allows the modeling of common use cases in a simple and convenient manner, while at the same time enabling more complex requirements, including linking arbitrary content to a particular data point or to segments of timed multimedia resources. The specification provides both a conceptual model that accommodates these use cases, and the vocabulary of terms that represents it. For the creation and consumption of annotations, a specific JSON format (JSON-LD</w:t>
      </w:r>
      <w:r w:rsidRPr="009631A7">
        <w:rPr>
          <w:rStyle w:val="FootnoteReference"/>
          <w:rFonts w:asciiTheme="minorHAnsi" w:hAnsiTheme="minorHAnsi"/>
          <w:b/>
          <w:color w:val="000000"/>
          <w:sz w:val="21"/>
        </w:rPr>
        <w:footnoteReference w:id="17"/>
      </w:r>
      <w:r w:rsidRPr="009631A7">
        <w:rPr>
          <w:rFonts w:asciiTheme="minorHAnsi" w:hAnsiTheme="minorHAnsi"/>
          <w:color w:val="000000"/>
          <w:sz w:val="21"/>
        </w:rPr>
        <w:t>) is recommended, which is what the implement services use as the default content type for requests and responses.</w:t>
      </w:r>
    </w:p>
    <w:p w:rsidR="00FC749D" w:rsidRPr="009631A7" w:rsidRDefault="00FC749D" w:rsidP="00FC749D">
      <w:pPr>
        <w:pStyle w:val="BodyText"/>
        <w:widowControl/>
        <w:spacing w:after="300" w:line="210" w:lineRule="atLeast"/>
        <w:ind w:firstLine="284"/>
        <w:jc w:val="both"/>
        <w:rPr>
          <w:rFonts w:asciiTheme="minorHAnsi" w:hAnsiTheme="minorHAnsi"/>
          <w:color w:val="000000"/>
          <w:sz w:val="21"/>
        </w:rPr>
      </w:pPr>
      <w:r w:rsidRPr="009631A7">
        <w:rPr>
          <w:rFonts w:asciiTheme="minorHAnsi" w:hAnsiTheme="minorHAnsi"/>
          <w:color w:val="000000"/>
          <w:sz w:val="21"/>
          <w:szCs w:val="21"/>
        </w:rPr>
        <w:t>Additionally, when possible the Annotation REST services conform to the first draft version</w:t>
      </w:r>
      <w:r w:rsidRPr="009631A7">
        <w:rPr>
          <w:rStyle w:val="FootnoteReference"/>
          <w:rFonts w:asciiTheme="minorHAnsi" w:hAnsiTheme="minorHAnsi"/>
          <w:b/>
          <w:color w:val="000000"/>
          <w:sz w:val="21"/>
          <w:szCs w:val="21"/>
        </w:rPr>
        <w:footnoteReference w:id="18"/>
      </w:r>
      <w:r w:rsidRPr="009631A7">
        <w:rPr>
          <w:rFonts w:asciiTheme="minorHAnsi" w:hAnsiTheme="minorHAnsi"/>
          <w:color w:val="000000"/>
          <w:sz w:val="21"/>
          <w:szCs w:val="21"/>
        </w:rPr>
        <w:t xml:space="preserve"> of the Web Annotation Protocol</w:t>
      </w:r>
      <w:r w:rsidRPr="009631A7">
        <w:rPr>
          <w:rStyle w:val="FootnoteReference"/>
          <w:rFonts w:asciiTheme="minorHAnsi" w:hAnsiTheme="minorHAnsi"/>
          <w:b/>
          <w:color w:val="000000"/>
          <w:sz w:val="21"/>
          <w:szCs w:val="21"/>
        </w:rPr>
        <w:footnoteReference w:id="19"/>
      </w:r>
      <w:r w:rsidRPr="009631A7">
        <w:rPr>
          <w:rFonts w:asciiTheme="minorHAnsi" w:hAnsiTheme="minorHAnsi"/>
          <w:color w:val="000000"/>
          <w:sz w:val="21"/>
          <w:szCs w:val="21"/>
        </w:rPr>
        <w:t xml:space="preserve">. The Web Annotation Protocol describes a series of transport mechanisms for creating, managing, retrieving and searching for annotations, as well as notifying systems of these events. Annotations in this specification follow the data model, vocabulary and serialization requirements of the Web Annotation Data Model. </w:t>
      </w:r>
    </w:p>
    <w:p w:rsidR="00FC749D" w:rsidRPr="009631A7" w:rsidRDefault="00FC749D" w:rsidP="00FC749D">
      <w:pPr>
        <w:pStyle w:val="BodyText"/>
        <w:widowControl/>
        <w:spacing w:after="300" w:line="210" w:lineRule="atLeast"/>
        <w:ind w:firstLine="284"/>
        <w:jc w:val="both"/>
        <w:rPr>
          <w:rFonts w:asciiTheme="minorHAnsi" w:hAnsiTheme="minorHAnsi"/>
          <w:color w:val="000000"/>
        </w:rPr>
      </w:pPr>
      <w:r w:rsidRPr="009631A7">
        <w:rPr>
          <w:rFonts w:asciiTheme="minorHAnsi" w:hAnsiTheme="minorHAnsi"/>
          <w:color w:val="000000"/>
          <w:sz w:val="21"/>
        </w:rPr>
        <w:t>The implementation of the Morphological Annotation REST API uses the anno4j</w:t>
      </w:r>
      <w:r w:rsidRPr="009631A7">
        <w:rPr>
          <w:rStyle w:val="FootnoteReference"/>
          <w:rFonts w:asciiTheme="minorHAnsi" w:hAnsiTheme="minorHAnsi"/>
          <w:b/>
          <w:color w:val="000000"/>
          <w:sz w:val="21"/>
        </w:rPr>
        <w:footnoteReference w:id="20"/>
      </w:r>
      <w:r w:rsidRPr="009631A7">
        <w:rPr>
          <w:rFonts w:asciiTheme="minorHAnsi" w:hAnsiTheme="minorHAnsi"/>
          <w:color w:val="000000"/>
          <w:sz w:val="21"/>
        </w:rPr>
        <w:t xml:space="preserve"> library for accessing the annotations. Specifically, anno4j is a library partially created in the context of the MICO</w:t>
      </w:r>
      <w:r w:rsidRPr="009631A7">
        <w:rPr>
          <w:rStyle w:val="FootnoteReference"/>
          <w:rFonts w:asciiTheme="minorHAnsi" w:hAnsiTheme="minorHAnsi"/>
          <w:b/>
          <w:color w:val="000000"/>
          <w:sz w:val="21"/>
        </w:rPr>
        <w:footnoteReference w:id="21"/>
      </w:r>
      <w:r w:rsidRPr="009631A7">
        <w:rPr>
          <w:rFonts w:asciiTheme="minorHAnsi" w:hAnsiTheme="minorHAnsi"/>
          <w:color w:val="000000"/>
          <w:sz w:val="21"/>
        </w:rPr>
        <w:t xml:space="preserve"> FP7 project that allows the programmatic access for reading and writing Web Annotation Data Model / Open Annotation Data Model annotations.  The annotations can be persisted on either local or remote SPARQL endpoints while it provides an easy-to-use query API based on the path query language LDPath</w:t>
      </w:r>
      <w:r w:rsidRPr="009631A7">
        <w:rPr>
          <w:rStyle w:val="FootnoteReference"/>
          <w:rFonts w:asciiTheme="minorHAnsi" w:hAnsiTheme="minorHAnsi"/>
          <w:b/>
          <w:color w:val="000000"/>
          <w:sz w:val="21"/>
        </w:rPr>
        <w:footnoteReference w:id="22"/>
      </w:r>
      <w:r w:rsidRPr="009631A7">
        <w:rPr>
          <w:rFonts w:asciiTheme="minorHAnsi" w:hAnsiTheme="minorHAnsi"/>
          <w:color w:val="000000"/>
          <w:sz w:val="21"/>
        </w:rPr>
        <w:t>.  A number of contributions were also made in the anno4j project in the form of bugs and code submissions through its public github repository. The current implementation of the anno4j inserts annotations into the default graph. Unfortunately since the Virtuoso triple store doesn't have an explicit unnamed default graph, we have tested our implementation using the Blazegraph</w:t>
      </w:r>
      <w:r w:rsidRPr="009631A7">
        <w:rPr>
          <w:rStyle w:val="FootnoteReference"/>
          <w:rFonts w:asciiTheme="minorHAnsi" w:hAnsiTheme="minorHAnsi"/>
          <w:b/>
          <w:color w:val="000000"/>
          <w:sz w:val="21"/>
        </w:rPr>
        <w:footnoteReference w:id="23"/>
      </w:r>
      <w:r w:rsidRPr="009631A7">
        <w:rPr>
          <w:rFonts w:asciiTheme="minorHAnsi" w:hAnsiTheme="minorHAnsi"/>
          <w:color w:val="000000"/>
          <w:sz w:val="21"/>
        </w:rPr>
        <w:t xml:space="preserve"> triple store.</w:t>
      </w:r>
    </w:p>
    <w:p w:rsidR="00FC749D" w:rsidRPr="009631A7" w:rsidRDefault="00FC749D" w:rsidP="00FC749D">
      <w:pPr>
        <w:pStyle w:val="Heading2"/>
        <w:rPr>
          <w:rFonts w:asciiTheme="minorHAnsi" w:hAnsiTheme="minorHAnsi"/>
          <w:sz w:val="21"/>
          <w:szCs w:val="21"/>
        </w:rPr>
      </w:pPr>
      <w:bookmarkStart w:id="159" w:name="_Toc437963789"/>
      <w:r w:rsidRPr="009631A7">
        <w:rPr>
          <w:rFonts w:asciiTheme="minorHAnsi" w:hAnsiTheme="minorHAnsi"/>
        </w:rPr>
        <w:t>Example of a Stored Morphological JSON-LD Annotation</w:t>
      </w:r>
      <w:bookmarkEnd w:id="159"/>
    </w:p>
    <w:p w:rsidR="00FC749D" w:rsidRPr="009631A7" w:rsidRDefault="00FC749D" w:rsidP="00527438">
      <w:pPr>
        <w:pStyle w:val="BodyText"/>
        <w:widowControl/>
        <w:spacing w:after="300" w:line="264" w:lineRule="auto"/>
        <w:ind w:firstLine="568"/>
        <w:jc w:val="both"/>
        <w:rPr>
          <w:rFonts w:asciiTheme="minorHAnsi" w:hAnsiTheme="minorHAnsi"/>
        </w:rPr>
      </w:pPr>
      <w:r w:rsidRPr="009631A7">
        <w:rPr>
          <w:rFonts w:asciiTheme="minorHAnsi" w:hAnsiTheme="minorHAnsi"/>
          <w:color w:val="000000"/>
          <w:sz w:val="21"/>
          <w:szCs w:val="21"/>
        </w:rPr>
        <w:t xml:space="preserve">An example of a Morphological Annotation stored in the triplestore is given in Figure 1. This specific annotation targets the </w:t>
      </w:r>
      <w:hyperlink r:id="rId68" w:history="1">
        <w:r w:rsidRPr="009631A7">
          <w:rPr>
            <w:rStyle w:val="Hyperlink"/>
            <w:rFonts w:asciiTheme="minorHAnsi" w:hAnsiTheme="minorHAnsi"/>
            <w:i/>
            <w:color w:val="000000"/>
            <w:sz w:val="21"/>
            <w:szCs w:val="21"/>
          </w:rPr>
          <w:t>http://dbpedia.org/page/Yellowfin_tuna</w:t>
        </w:r>
      </w:hyperlink>
      <w:r w:rsidRPr="009631A7">
        <w:rPr>
          <w:rFonts w:asciiTheme="minorHAnsi" w:hAnsiTheme="minorHAnsi"/>
          <w:color w:val="000000"/>
          <w:sz w:val="21"/>
          <w:szCs w:val="21"/>
        </w:rPr>
        <w:t xml:space="preserve"> species.  The important part of the annotation is the type of the annotation's body, which should be based on the Polytraits database (in our example </w:t>
      </w:r>
      <w:r w:rsidRPr="009631A7">
        <w:rPr>
          <w:rFonts w:asciiTheme="minorHAnsi" w:hAnsiTheme="minorHAnsi"/>
          <w:color w:val="000000"/>
          <w:sz w:val="21"/>
          <w:szCs w:val="21"/>
          <w:highlight w:val="white"/>
        </w:rPr>
        <w:t>"@type":"</w:t>
      </w:r>
      <w:hyperlink r:id="rId69" w:history="1">
        <w:r w:rsidRPr="009631A7">
          <w:rPr>
            <w:rStyle w:val="Hyperlink"/>
            <w:rFonts w:asciiTheme="minorHAnsi" w:hAnsiTheme="minorHAnsi"/>
            <w:i/>
            <w:color w:val="000000"/>
            <w:sz w:val="21"/>
            <w:szCs w:val="21"/>
            <w:highlight w:val="white"/>
          </w:rPr>
          <w:t>http://purl.obolibrary.org/obo/CMO_0000013</w:t>
        </w:r>
      </w:hyperlink>
      <w:r w:rsidRPr="009631A7">
        <w:rPr>
          <w:rFonts w:asciiTheme="minorHAnsi" w:hAnsiTheme="minorHAnsi"/>
          <w:color w:val="000000"/>
          <w:sz w:val="21"/>
          <w:szCs w:val="21"/>
          <w:highlight w:val="white"/>
        </w:rPr>
        <w:t xml:space="preserve">", which is a measurement of the longest </w:t>
      </w:r>
      <w:r w:rsidRPr="009631A7">
        <w:rPr>
          <w:rFonts w:asciiTheme="minorHAnsi" w:hAnsiTheme="minorHAnsi"/>
          <w:color w:val="000000"/>
          <w:sz w:val="21"/>
          <w:szCs w:val="21"/>
          <w:highlight w:val="white"/>
        </w:rPr>
        <w:lastRenderedPageBreak/>
        <w:t>dimension of a body, typically between two distinct ends of the body) and its value, which should also be based on the  available traits of the Polytraits  database ( in our example "value":"</w:t>
      </w:r>
      <w:hyperlink r:id="rId70" w:history="1">
        <w:r w:rsidRPr="009631A7">
          <w:rPr>
            <w:rStyle w:val="Hyperlink"/>
            <w:rFonts w:asciiTheme="minorHAnsi" w:hAnsiTheme="minorHAnsi"/>
            <w:b/>
            <w:i/>
            <w:color w:val="000000"/>
            <w:sz w:val="21"/>
            <w:szCs w:val="21"/>
            <w:highlight w:val="white"/>
          </w:rPr>
          <w:t>http://polytraits.lifewatchgreece.eu/terms/BS_7</w:t>
        </w:r>
      </w:hyperlink>
      <w:r w:rsidRPr="009631A7">
        <w:rPr>
          <w:rFonts w:asciiTheme="minorHAnsi" w:hAnsiTheme="minorHAnsi"/>
          <w:color w:val="000000"/>
          <w:sz w:val="21"/>
          <w:szCs w:val="21"/>
          <w:highlight w:val="white"/>
        </w:rPr>
        <w:t>", i.e. it is bigger than 100mm). The rest information includes the user that created the annotation, the software agent that serialized it, the times of creation and serialization, etc.</w:t>
      </w:r>
      <w:r w:rsidRPr="009631A7">
        <w:rPr>
          <w:rFonts w:asciiTheme="minorHAnsi" w:hAnsiTheme="minorHAnsi"/>
        </w:rPr>
        <w:cr/>
      </w:r>
      <w:hyperlink r:id="rId71" w:history="1"/>
    </w:p>
    <w:p w:rsidR="00FC749D" w:rsidRPr="009631A7" w:rsidRDefault="00FC749D" w:rsidP="00FC749D">
      <w:pPr>
        <w:pStyle w:val="Heading2"/>
        <w:rPr>
          <w:rFonts w:asciiTheme="minorHAnsi" w:hAnsiTheme="minorHAnsi"/>
        </w:rPr>
      </w:pPr>
      <w:bookmarkStart w:id="160" w:name="_Toc437963790"/>
      <w:r w:rsidRPr="009631A7">
        <w:rPr>
          <w:rFonts w:asciiTheme="minorHAnsi" w:hAnsiTheme="minorHAnsi"/>
        </w:rPr>
        <w:t>Description of Services</w:t>
      </w:r>
      <w:bookmarkEnd w:id="160"/>
    </w:p>
    <w:p w:rsidR="00FC749D" w:rsidRPr="009631A7" w:rsidRDefault="00FC749D" w:rsidP="00FC749D">
      <w:pPr>
        <w:pStyle w:val="BodyText"/>
        <w:widowControl/>
        <w:spacing w:after="300" w:line="210" w:lineRule="atLeast"/>
        <w:ind w:firstLine="568"/>
        <w:jc w:val="both"/>
        <w:rPr>
          <w:rFonts w:asciiTheme="minorHAnsi" w:hAnsiTheme="minorHAnsi"/>
          <w:b/>
          <w:bCs/>
          <w:color w:val="000000"/>
          <w:sz w:val="21"/>
          <w:szCs w:val="21"/>
        </w:rPr>
      </w:pPr>
      <w:r w:rsidRPr="009631A7">
        <w:rPr>
          <w:rFonts w:asciiTheme="minorHAnsi" w:hAnsiTheme="minorHAnsi"/>
          <w:bCs/>
          <w:color w:val="000000"/>
          <w:sz w:val="21"/>
          <w:szCs w:val="21"/>
        </w:rPr>
        <w:t xml:space="preserve">The API uses two resource types, the collection resource </w:t>
      </w:r>
      <w:r w:rsidRPr="009631A7">
        <w:rPr>
          <w:rFonts w:asciiTheme="minorHAnsi" w:hAnsiTheme="minorHAnsi"/>
          <w:b/>
          <w:bCs/>
          <w:color w:val="000000"/>
          <w:sz w:val="21"/>
          <w:szCs w:val="21"/>
        </w:rPr>
        <w:t xml:space="preserve">annotations </w:t>
      </w:r>
      <w:r w:rsidRPr="009631A7">
        <w:rPr>
          <w:rFonts w:asciiTheme="minorHAnsi" w:hAnsiTheme="minorHAnsi"/>
          <w:color w:val="000000"/>
          <w:sz w:val="21"/>
          <w:szCs w:val="21"/>
        </w:rPr>
        <w:t xml:space="preserve">and the individual </w:t>
      </w:r>
      <w:r w:rsidRPr="009631A7">
        <w:rPr>
          <w:rFonts w:asciiTheme="minorHAnsi" w:hAnsiTheme="minorHAnsi"/>
          <w:b/>
          <w:bCs/>
          <w:color w:val="000000"/>
          <w:sz w:val="21"/>
          <w:szCs w:val="21"/>
        </w:rPr>
        <w:t xml:space="preserve">annotation </w:t>
      </w:r>
      <w:r w:rsidRPr="009631A7">
        <w:rPr>
          <w:rFonts w:asciiTheme="minorHAnsi" w:hAnsiTheme="minorHAnsi"/>
          <w:color w:val="000000"/>
          <w:sz w:val="21"/>
          <w:szCs w:val="21"/>
        </w:rPr>
        <w:t>resources contained in these collections. These resources can be manipulated using HTTP methods.</w:t>
      </w:r>
    </w:p>
    <w:tbl>
      <w:tblPr>
        <w:tblW w:w="8286" w:type="dxa"/>
        <w:tblInd w:w="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12"/>
        <w:gridCol w:w="1139"/>
        <w:gridCol w:w="6335"/>
      </w:tblGrid>
      <w:tr w:rsidR="00FC749D" w:rsidRPr="009631A7" w:rsidTr="00FC749D">
        <w:trPr>
          <w:trHeight w:val="311"/>
        </w:trPr>
        <w:tc>
          <w:tcPr>
            <w:tcW w:w="812" w:type="dxa"/>
            <w:shd w:val="clear" w:color="auto" w:fill="auto"/>
            <w:vAlign w:val="center"/>
          </w:tcPr>
          <w:p w:rsidR="00FC749D" w:rsidRPr="009631A7" w:rsidRDefault="00FC749D" w:rsidP="00644193">
            <w:pPr>
              <w:pStyle w:val="TableHeading"/>
              <w:jc w:val="both"/>
              <w:rPr>
                <w:rFonts w:asciiTheme="minorHAnsi" w:hAnsiTheme="minorHAnsi"/>
                <w:sz w:val="22"/>
                <w:szCs w:val="22"/>
              </w:rPr>
            </w:pPr>
            <w:r w:rsidRPr="009631A7">
              <w:rPr>
                <w:rFonts w:asciiTheme="minorHAnsi" w:hAnsiTheme="minorHAnsi"/>
                <w:color w:val="000000"/>
                <w:sz w:val="22"/>
                <w:szCs w:val="22"/>
              </w:rPr>
              <w:t>Method</w:t>
            </w:r>
          </w:p>
        </w:tc>
        <w:tc>
          <w:tcPr>
            <w:tcW w:w="1139" w:type="dxa"/>
            <w:shd w:val="clear" w:color="auto" w:fill="auto"/>
            <w:vAlign w:val="center"/>
          </w:tcPr>
          <w:p w:rsidR="00FC749D" w:rsidRPr="009631A7" w:rsidRDefault="00FC749D" w:rsidP="00644193">
            <w:pPr>
              <w:pStyle w:val="TableHeading"/>
              <w:jc w:val="both"/>
              <w:rPr>
                <w:rFonts w:asciiTheme="minorHAnsi" w:hAnsiTheme="minorHAnsi"/>
                <w:sz w:val="22"/>
                <w:szCs w:val="22"/>
              </w:rPr>
            </w:pPr>
            <w:r w:rsidRPr="009631A7">
              <w:rPr>
                <w:rFonts w:asciiTheme="minorHAnsi" w:hAnsiTheme="minorHAnsi"/>
                <w:color w:val="000000"/>
                <w:sz w:val="22"/>
                <w:szCs w:val="22"/>
              </w:rPr>
              <w:t>Resource</w:t>
            </w:r>
          </w:p>
        </w:tc>
        <w:tc>
          <w:tcPr>
            <w:tcW w:w="6335" w:type="dxa"/>
            <w:shd w:val="clear" w:color="auto" w:fill="auto"/>
            <w:vAlign w:val="center"/>
          </w:tcPr>
          <w:p w:rsidR="00FC749D" w:rsidRPr="009631A7" w:rsidRDefault="00917975" w:rsidP="00644193">
            <w:pPr>
              <w:pStyle w:val="TableHeading"/>
              <w:jc w:val="both"/>
              <w:rPr>
                <w:rFonts w:asciiTheme="minorHAnsi" w:hAnsiTheme="minorHAnsi"/>
                <w:sz w:val="22"/>
                <w:szCs w:val="22"/>
              </w:rPr>
            </w:pPr>
            <w:r w:rsidRPr="009631A7">
              <w:rPr>
                <w:rFonts w:asciiTheme="minorHAnsi" w:hAnsiTheme="minorHAnsi"/>
                <w:sz w:val="22"/>
                <w:szCs w:val="22"/>
              </w:rPr>
              <w:t>Functionality</w:t>
            </w:r>
          </w:p>
        </w:tc>
      </w:tr>
      <w:tr w:rsidR="00FC749D" w:rsidRPr="009631A7" w:rsidTr="00FC749D">
        <w:trPr>
          <w:trHeight w:val="264"/>
        </w:trPr>
        <w:tc>
          <w:tcPr>
            <w:tcW w:w="812"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POST</w:t>
            </w:r>
          </w:p>
        </w:tc>
        <w:tc>
          <w:tcPr>
            <w:tcW w:w="1139"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Collection</w:t>
            </w:r>
          </w:p>
        </w:tc>
        <w:tc>
          <w:tcPr>
            <w:tcW w:w="6335"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Create annotation</w:t>
            </w:r>
          </w:p>
        </w:tc>
      </w:tr>
      <w:tr w:rsidR="00FC749D" w:rsidRPr="009631A7" w:rsidTr="00FC749D">
        <w:trPr>
          <w:trHeight w:val="264"/>
        </w:trPr>
        <w:tc>
          <w:tcPr>
            <w:tcW w:w="812"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GET</w:t>
            </w:r>
          </w:p>
        </w:tc>
        <w:tc>
          <w:tcPr>
            <w:tcW w:w="1139"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Annotation</w:t>
            </w:r>
          </w:p>
        </w:tc>
        <w:tc>
          <w:tcPr>
            <w:tcW w:w="6335"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Retrieve annotation</w:t>
            </w:r>
          </w:p>
        </w:tc>
      </w:tr>
      <w:tr w:rsidR="00FC749D" w:rsidRPr="009631A7" w:rsidTr="00FC749D">
        <w:trPr>
          <w:trHeight w:val="264"/>
        </w:trPr>
        <w:tc>
          <w:tcPr>
            <w:tcW w:w="812"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GET</w:t>
            </w:r>
          </w:p>
        </w:tc>
        <w:tc>
          <w:tcPr>
            <w:tcW w:w="1139"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Collection</w:t>
            </w:r>
          </w:p>
        </w:tc>
        <w:tc>
          <w:tcPr>
            <w:tcW w:w="6335"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Retrieve {all, with specific UUID, of a specific user and/or target, of a specific type} annotations</w:t>
            </w:r>
          </w:p>
        </w:tc>
      </w:tr>
      <w:tr w:rsidR="00FC749D" w:rsidRPr="009631A7" w:rsidTr="00FC749D">
        <w:trPr>
          <w:trHeight w:val="264"/>
        </w:trPr>
        <w:tc>
          <w:tcPr>
            <w:tcW w:w="812"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PUT</w:t>
            </w:r>
          </w:p>
        </w:tc>
        <w:tc>
          <w:tcPr>
            <w:tcW w:w="1139"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Annotation</w:t>
            </w:r>
          </w:p>
        </w:tc>
        <w:tc>
          <w:tcPr>
            <w:tcW w:w="6335"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Update specific annotation</w:t>
            </w:r>
          </w:p>
        </w:tc>
      </w:tr>
      <w:tr w:rsidR="00FC749D" w:rsidRPr="009631A7" w:rsidTr="00FC749D">
        <w:trPr>
          <w:trHeight w:val="264"/>
        </w:trPr>
        <w:tc>
          <w:tcPr>
            <w:tcW w:w="812"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DELETE</w:t>
            </w:r>
          </w:p>
        </w:tc>
        <w:tc>
          <w:tcPr>
            <w:tcW w:w="1139"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Annotation</w:t>
            </w:r>
          </w:p>
        </w:tc>
        <w:tc>
          <w:tcPr>
            <w:tcW w:w="6335" w:type="dxa"/>
            <w:shd w:val="clear" w:color="auto" w:fill="auto"/>
            <w:vAlign w:val="center"/>
          </w:tcPr>
          <w:p w:rsidR="00FC749D" w:rsidRPr="009631A7" w:rsidRDefault="00FC749D" w:rsidP="00644193">
            <w:pPr>
              <w:pStyle w:val="TableContents"/>
              <w:jc w:val="both"/>
              <w:rPr>
                <w:rFonts w:asciiTheme="minorHAnsi" w:hAnsiTheme="minorHAnsi"/>
              </w:rPr>
            </w:pPr>
            <w:r w:rsidRPr="009631A7">
              <w:rPr>
                <w:rFonts w:asciiTheme="minorHAnsi" w:hAnsiTheme="minorHAnsi"/>
                <w:color w:val="000000"/>
                <w:sz w:val="21"/>
                <w:szCs w:val="21"/>
              </w:rPr>
              <w:t>Delete specific annotation</w:t>
            </w:r>
          </w:p>
        </w:tc>
      </w:tr>
    </w:tbl>
    <w:p w:rsidR="00FC749D" w:rsidRPr="009631A7" w:rsidRDefault="00FC749D" w:rsidP="00FC749D">
      <w:pPr>
        <w:pStyle w:val="BodyText"/>
        <w:widowControl/>
        <w:spacing w:after="300" w:line="210" w:lineRule="atLeast"/>
        <w:jc w:val="both"/>
        <w:rPr>
          <w:rFonts w:asciiTheme="minorHAnsi" w:eastAsiaTheme="minorHAnsi" w:hAnsiTheme="minorHAnsi" w:cstheme="minorBidi"/>
          <w:color w:val="000000"/>
          <w:kern w:val="0"/>
          <w:sz w:val="21"/>
          <w:szCs w:val="21"/>
          <w:lang w:eastAsia="en-US" w:bidi="en-US"/>
        </w:rPr>
      </w:pPr>
    </w:p>
    <w:p w:rsidR="00FC749D" w:rsidRPr="009631A7" w:rsidRDefault="00FC749D" w:rsidP="00917975">
      <w:pPr>
        <w:pStyle w:val="BodyText"/>
        <w:widowControl/>
        <w:spacing w:after="300" w:line="210" w:lineRule="atLeast"/>
        <w:jc w:val="both"/>
        <w:rPr>
          <w:rFonts w:asciiTheme="minorHAnsi" w:hAnsiTheme="minorHAnsi"/>
          <w:color w:val="000000"/>
          <w:sz w:val="21"/>
          <w:szCs w:val="21"/>
        </w:rPr>
      </w:pPr>
      <w:r w:rsidRPr="009631A7">
        <w:rPr>
          <w:rFonts w:asciiTheme="minorHAnsi" w:hAnsiTheme="minorHAnsi"/>
          <w:color w:val="000000"/>
          <w:sz w:val="21"/>
          <w:szCs w:val="21"/>
        </w:rPr>
        <w:t xml:space="preserve">The default content type is </w:t>
      </w:r>
      <w:r w:rsidRPr="009631A7">
        <w:rPr>
          <w:rStyle w:val="SourceText"/>
          <w:rFonts w:asciiTheme="minorHAnsi" w:hAnsiTheme="minorHAnsi"/>
          <w:color w:val="000000"/>
          <w:sz w:val="21"/>
          <w:szCs w:val="21"/>
        </w:rPr>
        <w:t>application/ld+json</w:t>
      </w:r>
      <w:r w:rsidRPr="009631A7">
        <w:rPr>
          <w:rFonts w:asciiTheme="minorHAnsi" w:hAnsiTheme="minorHAnsi"/>
          <w:color w:val="000000"/>
          <w:sz w:val="21"/>
          <w:szCs w:val="21"/>
        </w:rPr>
        <w:t>, and the server accepts JSON-LD data and provides responses in JSON-LD.</w:t>
      </w:r>
    </w:p>
    <w:p w:rsidR="00FC749D" w:rsidRPr="009631A7" w:rsidRDefault="00FC749D" w:rsidP="00FC749D">
      <w:pPr>
        <w:pStyle w:val="BodyText"/>
        <w:widowControl/>
        <w:spacing w:after="300" w:line="210" w:lineRule="atLeast"/>
        <w:jc w:val="both"/>
        <w:rPr>
          <w:rStyle w:val="SourceText"/>
          <w:rFonts w:asciiTheme="minorHAnsi" w:hAnsiTheme="minorHAnsi"/>
          <w:color w:val="000000"/>
          <w:sz w:val="21"/>
          <w:szCs w:val="21"/>
        </w:rPr>
      </w:pPr>
      <w:r w:rsidRPr="009631A7">
        <w:rPr>
          <w:rFonts w:asciiTheme="minorHAnsi" w:hAnsiTheme="minorHAnsi"/>
          <w:color w:val="000000"/>
          <w:sz w:val="21"/>
          <w:szCs w:val="21"/>
        </w:rPr>
        <w:t>The following status codes appl</w:t>
      </w:r>
      <w:r w:rsidR="00917975" w:rsidRPr="009631A7">
        <w:rPr>
          <w:rFonts w:asciiTheme="minorHAnsi" w:hAnsiTheme="minorHAnsi"/>
          <w:color w:val="000000"/>
          <w:sz w:val="21"/>
          <w:szCs w:val="21"/>
        </w:rPr>
        <w:t>y</w:t>
      </w:r>
      <w:r w:rsidRPr="009631A7">
        <w:rPr>
          <w:rFonts w:asciiTheme="minorHAnsi" w:hAnsiTheme="minorHAnsi"/>
          <w:color w:val="000000"/>
          <w:sz w:val="21"/>
          <w:szCs w:val="21"/>
        </w:rPr>
        <w:t xml:space="preserve"> across methods:</w:t>
      </w:r>
    </w:p>
    <w:p w:rsidR="00FC749D" w:rsidRPr="009631A7" w:rsidRDefault="00FC749D" w:rsidP="00FC749D">
      <w:pPr>
        <w:pStyle w:val="BodyText"/>
        <w:widowControl/>
        <w:numPr>
          <w:ilvl w:val="0"/>
          <w:numId w:val="73"/>
        </w:numPr>
        <w:tabs>
          <w:tab w:val="left" w:pos="707"/>
        </w:tabs>
        <w:spacing w:after="0" w:line="210" w:lineRule="atLeast"/>
        <w:jc w:val="both"/>
        <w:rPr>
          <w:rStyle w:val="SourceText"/>
          <w:rFonts w:asciiTheme="minorHAnsi" w:hAnsiTheme="minorHAnsi"/>
          <w:color w:val="000000"/>
          <w:sz w:val="21"/>
          <w:szCs w:val="21"/>
        </w:rPr>
      </w:pPr>
      <w:r w:rsidRPr="009631A7">
        <w:rPr>
          <w:rStyle w:val="SourceText"/>
          <w:rFonts w:asciiTheme="minorHAnsi" w:hAnsiTheme="minorHAnsi"/>
          <w:color w:val="000000"/>
          <w:sz w:val="21"/>
          <w:szCs w:val="21"/>
        </w:rPr>
        <w:t xml:space="preserve">200 </w:t>
      </w:r>
      <w:r w:rsidR="00917975" w:rsidRPr="009631A7">
        <w:rPr>
          <w:rStyle w:val="SourceText"/>
          <w:rFonts w:asciiTheme="minorHAnsi" w:hAnsiTheme="minorHAnsi"/>
          <w:color w:val="000000"/>
          <w:sz w:val="21"/>
          <w:szCs w:val="21"/>
        </w:rPr>
        <w:t xml:space="preserve">- </w:t>
      </w:r>
      <w:r w:rsidRPr="009631A7">
        <w:rPr>
          <w:rStyle w:val="SourceText"/>
          <w:rFonts w:asciiTheme="minorHAnsi" w:hAnsiTheme="minorHAnsi"/>
          <w:color w:val="000000"/>
          <w:sz w:val="21"/>
          <w:szCs w:val="21"/>
        </w:rPr>
        <w:t>OK</w:t>
      </w:r>
    </w:p>
    <w:p w:rsidR="00FC749D" w:rsidRPr="009631A7" w:rsidRDefault="00FC749D" w:rsidP="00FC749D">
      <w:pPr>
        <w:pStyle w:val="BodyText"/>
        <w:widowControl/>
        <w:numPr>
          <w:ilvl w:val="0"/>
          <w:numId w:val="73"/>
        </w:numPr>
        <w:tabs>
          <w:tab w:val="left" w:pos="707"/>
        </w:tabs>
        <w:spacing w:after="0" w:line="210" w:lineRule="atLeast"/>
        <w:jc w:val="both"/>
        <w:rPr>
          <w:rStyle w:val="SourceText"/>
          <w:rFonts w:asciiTheme="minorHAnsi" w:hAnsiTheme="minorHAnsi"/>
          <w:color w:val="000000"/>
          <w:sz w:val="21"/>
          <w:szCs w:val="21"/>
        </w:rPr>
      </w:pPr>
      <w:r w:rsidRPr="009631A7">
        <w:rPr>
          <w:rStyle w:val="SourceText"/>
          <w:rFonts w:asciiTheme="minorHAnsi" w:hAnsiTheme="minorHAnsi"/>
          <w:color w:val="000000"/>
          <w:sz w:val="21"/>
          <w:szCs w:val="21"/>
        </w:rPr>
        <w:t>201</w:t>
      </w:r>
      <w:r w:rsidR="00917975" w:rsidRPr="009631A7">
        <w:rPr>
          <w:rStyle w:val="SourceText"/>
          <w:rFonts w:asciiTheme="minorHAnsi" w:hAnsiTheme="minorHAnsi"/>
          <w:color w:val="000000"/>
          <w:sz w:val="21"/>
          <w:szCs w:val="21"/>
        </w:rPr>
        <w:t xml:space="preserve"> -</w:t>
      </w:r>
      <w:r w:rsidRPr="009631A7">
        <w:rPr>
          <w:rStyle w:val="SourceText"/>
          <w:rFonts w:asciiTheme="minorHAnsi" w:hAnsiTheme="minorHAnsi"/>
          <w:color w:val="000000"/>
          <w:sz w:val="21"/>
          <w:szCs w:val="21"/>
        </w:rPr>
        <w:t xml:space="preserve"> Created</w:t>
      </w:r>
    </w:p>
    <w:p w:rsidR="00FC749D" w:rsidRPr="009631A7" w:rsidRDefault="00FC749D" w:rsidP="00FC749D">
      <w:pPr>
        <w:pStyle w:val="BodyText"/>
        <w:widowControl/>
        <w:numPr>
          <w:ilvl w:val="0"/>
          <w:numId w:val="73"/>
        </w:numPr>
        <w:tabs>
          <w:tab w:val="left" w:pos="707"/>
        </w:tabs>
        <w:spacing w:after="0" w:line="210" w:lineRule="atLeast"/>
        <w:jc w:val="both"/>
        <w:rPr>
          <w:rStyle w:val="SourceText"/>
          <w:rFonts w:asciiTheme="minorHAnsi" w:hAnsiTheme="minorHAnsi"/>
          <w:color w:val="000000"/>
          <w:sz w:val="21"/>
          <w:szCs w:val="21"/>
        </w:rPr>
      </w:pPr>
      <w:r w:rsidRPr="009631A7">
        <w:rPr>
          <w:rStyle w:val="SourceText"/>
          <w:rFonts w:asciiTheme="minorHAnsi" w:hAnsiTheme="minorHAnsi"/>
          <w:color w:val="000000"/>
          <w:sz w:val="21"/>
          <w:szCs w:val="21"/>
        </w:rPr>
        <w:t>400</w:t>
      </w:r>
      <w:r w:rsidR="00917975" w:rsidRPr="009631A7">
        <w:rPr>
          <w:rStyle w:val="SourceText"/>
          <w:rFonts w:asciiTheme="minorHAnsi" w:hAnsiTheme="minorHAnsi"/>
          <w:color w:val="000000"/>
          <w:sz w:val="21"/>
          <w:szCs w:val="21"/>
        </w:rPr>
        <w:t xml:space="preserve"> -</w:t>
      </w:r>
      <w:r w:rsidRPr="009631A7">
        <w:rPr>
          <w:rStyle w:val="SourceText"/>
          <w:rFonts w:asciiTheme="minorHAnsi" w:hAnsiTheme="minorHAnsi"/>
          <w:color w:val="000000"/>
          <w:sz w:val="21"/>
          <w:szCs w:val="21"/>
        </w:rPr>
        <w:t xml:space="preserve"> Bad Request </w:t>
      </w:r>
      <w:r w:rsidRPr="009631A7">
        <w:rPr>
          <w:rFonts w:asciiTheme="minorHAnsi" w:hAnsiTheme="minorHAnsi"/>
          <w:color w:val="000000"/>
          <w:sz w:val="21"/>
          <w:szCs w:val="21"/>
        </w:rPr>
        <w:t>on any client error (e.g. Malformed JSON-LD)</w:t>
      </w:r>
    </w:p>
    <w:p w:rsidR="00FC749D" w:rsidRPr="009631A7" w:rsidRDefault="00FC749D" w:rsidP="00FC749D">
      <w:pPr>
        <w:pStyle w:val="BodyText"/>
        <w:widowControl/>
        <w:numPr>
          <w:ilvl w:val="0"/>
          <w:numId w:val="73"/>
        </w:numPr>
        <w:tabs>
          <w:tab w:val="left" w:pos="707"/>
        </w:tabs>
        <w:spacing w:after="0" w:line="210" w:lineRule="atLeast"/>
        <w:jc w:val="both"/>
        <w:rPr>
          <w:rFonts w:asciiTheme="minorHAnsi" w:hAnsiTheme="minorHAnsi"/>
          <w:color w:val="000000"/>
          <w:sz w:val="21"/>
          <w:szCs w:val="21"/>
        </w:rPr>
      </w:pPr>
      <w:r w:rsidRPr="009631A7">
        <w:rPr>
          <w:rStyle w:val="SourceText"/>
          <w:rFonts w:asciiTheme="minorHAnsi" w:hAnsiTheme="minorHAnsi"/>
          <w:color w:val="000000"/>
          <w:sz w:val="21"/>
          <w:szCs w:val="21"/>
        </w:rPr>
        <w:t>404</w:t>
      </w:r>
      <w:r w:rsidR="00917975" w:rsidRPr="009631A7">
        <w:rPr>
          <w:rStyle w:val="SourceText"/>
          <w:rFonts w:asciiTheme="minorHAnsi" w:hAnsiTheme="minorHAnsi"/>
          <w:color w:val="000000"/>
          <w:sz w:val="21"/>
          <w:szCs w:val="21"/>
        </w:rPr>
        <w:t xml:space="preserve"> -</w:t>
      </w:r>
      <w:r w:rsidRPr="009631A7">
        <w:rPr>
          <w:rStyle w:val="SourceText"/>
          <w:rFonts w:asciiTheme="minorHAnsi" w:hAnsiTheme="minorHAnsi"/>
          <w:color w:val="000000"/>
          <w:sz w:val="21"/>
          <w:szCs w:val="21"/>
        </w:rPr>
        <w:t xml:space="preserve"> Not Found </w:t>
      </w:r>
      <w:r w:rsidRPr="009631A7">
        <w:rPr>
          <w:rFonts w:asciiTheme="minorHAnsi" w:hAnsiTheme="minorHAnsi"/>
          <w:color w:val="000000"/>
          <w:sz w:val="21"/>
          <w:szCs w:val="21"/>
        </w:rPr>
        <w:t>if a referenced resource does not exist.</w:t>
      </w:r>
    </w:p>
    <w:p w:rsidR="00917975" w:rsidRPr="009631A7" w:rsidRDefault="00917975" w:rsidP="00917975">
      <w:pPr>
        <w:pStyle w:val="BodyText"/>
        <w:widowControl/>
        <w:tabs>
          <w:tab w:val="left" w:pos="707"/>
        </w:tabs>
        <w:spacing w:after="0" w:line="210" w:lineRule="atLeast"/>
        <w:ind w:left="707"/>
        <w:jc w:val="both"/>
        <w:rPr>
          <w:rFonts w:asciiTheme="minorHAnsi" w:hAnsiTheme="minorHAnsi"/>
          <w:color w:val="000000"/>
          <w:sz w:val="21"/>
          <w:szCs w:val="21"/>
        </w:rPr>
      </w:pPr>
    </w:p>
    <w:p w:rsidR="00FC749D" w:rsidRPr="009631A7" w:rsidRDefault="00FC749D" w:rsidP="00917975">
      <w:pPr>
        <w:pStyle w:val="BodyText"/>
        <w:widowControl/>
        <w:spacing w:after="300" w:line="210" w:lineRule="atLeast"/>
        <w:jc w:val="both"/>
        <w:rPr>
          <w:rFonts w:asciiTheme="minorHAnsi" w:hAnsiTheme="minorHAnsi"/>
          <w:b/>
          <w:bCs/>
        </w:rPr>
      </w:pPr>
      <w:r w:rsidRPr="009631A7">
        <w:rPr>
          <w:rFonts w:asciiTheme="minorHAnsi" w:hAnsiTheme="minorHAnsi"/>
          <w:color w:val="000000"/>
          <w:sz w:val="21"/>
          <w:szCs w:val="21"/>
        </w:rPr>
        <w:t xml:space="preserve">The following examples assume that the REST service has been deployed in </w:t>
      </w:r>
      <w:r w:rsidRPr="009631A7">
        <w:rPr>
          <w:rFonts w:asciiTheme="minorHAnsi" w:eastAsia="Times New Roman" w:hAnsiTheme="minorHAnsi" w:cs="Arial"/>
          <w:b/>
          <w:bCs/>
          <w:color w:val="000000"/>
          <w:sz w:val="21"/>
          <w:szCs w:val="21"/>
          <w:highlight w:val="white"/>
          <w:lang w:val="en-US" w:eastAsia="el-GR"/>
        </w:rPr>
        <w:t>http://localhost:8084/LifeWatchAnnotation/</w:t>
      </w:r>
    </w:p>
    <w:p w:rsidR="00FC749D" w:rsidRPr="009631A7" w:rsidRDefault="00FC749D" w:rsidP="00917975">
      <w:pPr>
        <w:pStyle w:val="Heading4"/>
        <w:rPr>
          <w:rFonts w:asciiTheme="minorHAnsi" w:eastAsia="Times New Roman" w:hAnsiTheme="minorHAnsi" w:cs="Arial"/>
          <w:color w:val="000000"/>
          <w:lang w:val="en-US" w:eastAsia="el-GR"/>
        </w:rPr>
      </w:pPr>
      <w:r w:rsidRPr="009631A7">
        <w:rPr>
          <w:rFonts w:asciiTheme="minorHAnsi" w:hAnsiTheme="minorHAnsi"/>
        </w:rPr>
        <w:t>Creation of Annotation</w:t>
      </w:r>
    </w:p>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lang w:eastAsia="el-GR"/>
              </w:rPr>
              <w:t>Create Annotation</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http://localhost:8084/LifeWatchAnnotation/annotations/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POST</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sz w:val="21"/>
                <w:szCs w:val="21"/>
                <w:lang w:val="en-US"/>
              </w:rPr>
            </w:pPr>
            <w:r w:rsidRPr="009631A7">
              <w:rPr>
                <w:rFonts w:asciiTheme="minorHAnsi" w:hAnsiTheme="minorHAnsi" w:cs="Arial"/>
                <w:color w:val="000000"/>
                <w:sz w:val="21"/>
                <w:szCs w:val="21"/>
                <w:highlight w:val="white"/>
                <w:lang w:val="en-US" w:eastAsia="el-GR"/>
              </w:rPr>
              <w:t>A Web Annotation annotation in JSON-LD format.</w:t>
            </w:r>
          </w:p>
          <w:p w:rsidR="00FC749D" w:rsidRPr="009631A7" w:rsidRDefault="00FC749D" w:rsidP="00644193">
            <w:pPr>
              <w:pStyle w:val="NormalWeb"/>
              <w:spacing w:before="0" w:after="0" w:line="286" w:lineRule="atLeast"/>
              <w:jc w:val="both"/>
              <w:rPr>
                <w:rFonts w:asciiTheme="minorHAnsi" w:hAnsiTheme="minorHAnsi"/>
                <w:sz w:val="21"/>
                <w:szCs w:val="21"/>
                <w:lang w:val="en-US"/>
              </w:rPr>
            </w:pPr>
          </w:p>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18"/>
                <w:szCs w:val="18"/>
                <w:highlight w:val="white"/>
                <w:lang w:val="en-US" w:eastAsia="el-GR"/>
              </w:rPr>
              <w:t xml:space="preserve">"@context":"https://raw.githubusercontent.com/w3c/web-annotation/gh-pages/jsonld/anno.jsonld", </w:t>
            </w:r>
            <w:r w:rsidRPr="009631A7">
              <w:rPr>
                <w:rFonts w:asciiTheme="minorHAnsi" w:hAnsiTheme="minorHAnsi" w:cs="Arial"/>
                <w:color w:val="000000"/>
                <w:sz w:val="18"/>
                <w:szCs w:val="18"/>
                <w:lang w:val="en-US" w:eastAsia="el-GR"/>
              </w:rPr>
              <w:br/>
              <w:t xml:space="preserve">"@type":"oa:Annotation", </w:t>
            </w:r>
            <w:r w:rsidRPr="009631A7">
              <w:rPr>
                <w:rFonts w:asciiTheme="minorHAnsi" w:hAnsiTheme="minorHAnsi" w:cs="Arial"/>
                <w:color w:val="000000"/>
                <w:sz w:val="18"/>
                <w:szCs w:val="18"/>
                <w:lang w:val="en-US" w:eastAsia="el-GR"/>
              </w:rPr>
              <w:br/>
              <w:t xml:space="preserve">"body":{ </w:t>
            </w:r>
            <w:r w:rsidRPr="009631A7">
              <w:rPr>
                <w:rFonts w:asciiTheme="minorHAnsi" w:hAnsiTheme="minorHAnsi" w:cs="Arial"/>
                <w:color w:val="000000"/>
                <w:sz w:val="18"/>
                <w:szCs w:val="18"/>
                <w:lang w:val="en-US" w:eastAsia="el-GR"/>
              </w:rPr>
              <w:br/>
              <w:t xml:space="preserve">"@type":"http://purl.obolibrary.org/obo/CMO_0000013", </w:t>
            </w:r>
            <w:r w:rsidRPr="009631A7">
              <w:rPr>
                <w:rFonts w:asciiTheme="minorHAnsi" w:hAnsiTheme="minorHAnsi" w:cs="Arial"/>
                <w:color w:val="000000"/>
                <w:sz w:val="18"/>
                <w:szCs w:val="18"/>
                <w:lang w:val="en-US" w:eastAsia="el-GR"/>
              </w:rPr>
              <w:br/>
              <w:t xml:space="preserve">"value":"http://polytraits.lifewatchgreece.eu/terms/BS_7"}, </w:t>
            </w:r>
            <w:r w:rsidRPr="009631A7">
              <w:rPr>
                <w:rFonts w:asciiTheme="minorHAnsi" w:hAnsiTheme="minorHAnsi" w:cs="Arial"/>
                <w:color w:val="000000"/>
                <w:sz w:val="18"/>
                <w:szCs w:val="18"/>
                <w:lang w:val="en-US" w:eastAsia="el-GR"/>
              </w:rPr>
              <w:br/>
              <w:t xml:space="preserve">"target":{ </w:t>
            </w:r>
            <w:r w:rsidRPr="009631A7">
              <w:rPr>
                <w:rFonts w:asciiTheme="minorHAnsi" w:hAnsiTheme="minorHAnsi" w:cs="Arial"/>
                <w:color w:val="000000"/>
                <w:sz w:val="18"/>
                <w:szCs w:val="18"/>
                <w:lang w:val="en-US" w:eastAsia="el-GR"/>
              </w:rPr>
              <w:br/>
            </w:r>
            <w:r w:rsidRPr="009631A7">
              <w:rPr>
                <w:rFonts w:asciiTheme="minorHAnsi" w:hAnsiTheme="minorHAnsi" w:cs="Arial"/>
                <w:color w:val="000000"/>
                <w:sz w:val="18"/>
                <w:szCs w:val="18"/>
                <w:lang w:val="en-US" w:eastAsia="el-GR"/>
              </w:rPr>
              <w:lastRenderedPageBreak/>
              <w:t xml:space="preserve">"@id":"http://dbpedia.org/page/Yellowfin_tuna"} </w:t>
            </w:r>
            <w:r w:rsidRPr="009631A7">
              <w:rPr>
                <w:rFonts w:asciiTheme="minorHAnsi" w:hAnsiTheme="minorHAnsi" w:cs="Arial"/>
                <w:color w:val="000000"/>
                <w:sz w:val="18"/>
                <w:szCs w:val="18"/>
                <w:lang w:val="en-US" w:eastAsia="el-GR"/>
              </w:rPr>
              <w:b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lastRenderedPageBreak/>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4701F7">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 xml:space="preserve">200 OK </w:t>
            </w:r>
            <w:r w:rsidRPr="009631A7">
              <w:rPr>
                <w:rFonts w:asciiTheme="minorHAnsi" w:hAnsiTheme="minorHAnsi" w:cs="Arial"/>
                <w:color w:val="000000"/>
                <w:sz w:val="22"/>
                <w:szCs w:val="22"/>
                <w:lang w:val="en-US" w:eastAsia="el-GR"/>
              </w:rPr>
              <w:t xml:space="preserve">Status and the stored annotation in JSON-LD format (like the one shown in </w:t>
            </w:r>
            <w:r w:rsidR="004701F7" w:rsidRPr="009631A7">
              <w:rPr>
                <w:rFonts w:asciiTheme="minorHAnsi" w:hAnsiTheme="minorHAnsi" w:cs="Arial"/>
                <w:color w:val="000000"/>
                <w:sz w:val="22"/>
                <w:szCs w:val="22"/>
                <w:lang w:val="en-US" w:eastAsia="el-GR"/>
              </w:rPr>
              <w:t>the following figure</w:t>
            </w:r>
            <w:r w:rsidRPr="009631A7">
              <w:rPr>
                <w:rFonts w:asciiTheme="minorHAnsi" w:hAnsiTheme="minorHAnsi" w:cs="Arial"/>
                <w:color w:val="000000"/>
                <w:sz w:val="22"/>
                <w:szCs w:val="22"/>
                <w:lang w:val="en-US" w:eastAsia="el-GR"/>
              </w:rPr>
              <w:t xml:space="preserve"> if a valid JSON-LD input, else in case of a malformed JSON-LD input returns </w:t>
            </w:r>
            <w:r w:rsidRPr="009631A7">
              <w:rPr>
                <w:rFonts w:asciiTheme="minorHAnsi" w:hAnsiTheme="minorHAnsi" w:cs="Arial"/>
                <w:b/>
                <w:bCs/>
                <w:color w:val="000000"/>
                <w:sz w:val="22"/>
                <w:szCs w:val="22"/>
                <w:lang w:val="en-US" w:eastAsia="el-GR"/>
              </w:rPr>
              <w:t xml:space="preserve">400 Bad Request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 xml:space="preserve">This method takes a </w:t>
            </w:r>
            <w:r w:rsidRPr="009631A7">
              <w:rPr>
                <w:rFonts w:asciiTheme="minorHAnsi" w:hAnsiTheme="minorHAnsi" w:cs="Arial"/>
                <w:color w:val="000000"/>
                <w:sz w:val="22"/>
                <w:szCs w:val="22"/>
                <w:lang w:val="en-US" w:eastAsia="el-GR"/>
              </w:rPr>
              <w:t>JSON-LD</w:t>
            </w:r>
            <w:r w:rsidRPr="009631A7">
              <w:rPr>
                <w:rFonts w:asciiTheme="minorHAnsi" w:hAnsiTheme="minorHAnsi" w:cs="Arial"/>
                <w:color w:val="000000"/>
                <w:sz w:val="21"/>
                <w:szCs w:val="21"/>
                <w:lang w:val="en-US" w:eastAsia="el-GR"/>
              </w:rPr>
              <w:t xml:space="preserve"> annotation as an input and returns the stored JSON-LD if the input is a valid Polytraits Web Annotation. The creation of an annotation conforms to </w:t>
            </w:r>
            <w:hyperlink r:id="rId72" w:anchor="create-a-new-annotation" w:history="1">
              <w:r w:rsidRPr="009631A7">
                <w:rPr>
                  <w:rStyle w:val="Hyperlink"/>
                  <w:rFonts w:asciiTheme="minorHAnsi" w:hAnsiTheme="minorHAnsi" w:cs="Arial"/>
                  <w:color w:val="000000"/>
                  <w:sz w:val="21"/>
                  <w:szCs w:val="21"/>
                  <w:lang w:val="en-US" w:eastAsia="el-GR"/>
                </w:rPr>
                <w:t>http://www.w3.org/TR/annotation-protocol/#create-a-new-annotation</w:t>
              </w:r>
            </w:hyperlink>
          </w:p>
        </w:tc>
      </w:tr>
    </w:tbl>
    <w:p w:rsidR="00AD4C0D" w:rsidRPr="009631A7" w:rsidRDefault="00AD4C0D" w:rsidP="00AD4C0D"/>
    <w:p w:rsidR="00AD4C0D" w:rsidRPr="009631A7" w:rsidRDefault="00AD4C0D" w:rsidP="00AD4C0D">
      <w:pPr>
        <w:keepNext/>
      </w:pPr>
      <w:r w:rsidRPr="009631A7">
        <w:rPr>
          <w:noProof/>
          <w:lang w:val="el-GR" w:eastAsia="el-GR" w:bidi="ar-SA"/>
        </w:rPr>
        <w:drawing>
          <wp:inline distT="0" distB="0" distL="0" distR="0" wp14:anchorId="1FE991CA" wp14:editId="5E8AA94E">
            <wp:extent cx="5276850" cy="2628900"/>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solidFill>
                        <a:schemeClr val="tx1"/>
                      </a:solidFill>
                    </a:ln>
                  </pic:spPr>
                </pic:pic>
              </a:graphicData>
            </a:graphic>
          </wp:inline>
        </w:drawing>
      </w:r>
    </w:p>
    <w:p w:rsidR="00FC749D" w:rsidRPr="009631A7" w:rsidRDefault="00AD4C0D" w:rsidP="00AC4A59">
      <w:pPr>
        <w:pStyle w:val="Caption"/>
        <w:jc w:val="center"/>
        <w:rPr>
          <w:sz w:val="22"/>
        </w:rPr>
      </w:pPr>
      <w:bookmarkStart w:id="161" w:name="_Toc437963841"/>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33</w:t>
      </w:r>
      <w:r w:rsidRPr="009631A7">
        <w:rPr>
          <w:sz w:val="22"/>
        </w:rPr>
        <w:fldChar w:fldCharType="end"/>
      </w:r>
      <w:r w:rsidRPr="009631A7">
        <w:rPr>
          <w:sz w:val="22"/>
        </w:rPr>
        <w:t xml:space="preserve">: </w:t>
      </w:r>
      <w:r w:rsidR="00AC4A59" w:rsidRPr="009631A7">
        <w:rPr>
          <w:sz w:val="22"/>
        </w:rPr>
        <w:t>Example of a Morphological Annotation targeting http://dbpedia.org/page/Yellowfin_tuna</w:t>
      </w:r>
      <w:bookmarkEnd w:id="161"/>
    </w:p>
    <w:p w:rsidR="00AD4C0D" w:rsidRPr="009631A7" w:rsidRDefault="00AD4C0D" w:rsidP="00AD4C0D"/>
    <w:p w:rsidR="00FC749D" w:rsidRPr="009631A7" w:rsidRDefault="00FC749D" w:rsidP="00917975">
      <w:pPr>
        <w:pStyle w:val="Heading4"/>
        <w:rPr>
          <w:rFonts w:asciiTheme="minorHAnsi" w:eastAsia="Times New Roman" w:hAnsiTheme="minorHAnsi" w:cs="Arial"/>
          <w:color w:val="000000"/>
          <w:lang w:val="en-US" w:eastAsia="el-GR"/>
        </w:rPr>
      </w:pPr>
      <w:r w:rsidRPr="009631A7">
        <w:rPr>
          <w:rFonts w:asciiTheme="minorHAnsi" w:hAnsiTheme="minorHAnsi"/>
        </w:rPr>
        <w:t>Retrieval of Annotations</w:t>
      </w:r>
    </w:p>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lang w:eastAsia="el-GR"/>
              </w:rPr>
              <w:t>Retrieve All Annotations</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http://localhost:8084/LifeWatchAnnotation/annotations/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color w:val="000000"/>
                <w:sz w:val="18"/>
                <w:szCs w:val="18"/>
                <w:lang w:val="en-US" w:eastAsia="el-GR"/>
              </w:rP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 xml:space="preserve">200 OK </w:t>
            </w:r>
            <w:r w:rsidRPr="009631A7">
              <w:rPr>
                <w:rFonts w:asciiTheme="minorHAnsi" w:hAnsiTheme="minorHAnsi" w:cs="Arial"/>
                <w:color w:val="000000"/>
                <w:sz w:val="22"/>
                <w:szCs w:val="22"/>
                <w:lang w:val="en-US" w:eastAsia="el-GR"/>
              </w:rPr>
              <w:t xml:space="preserve">and all stored annotations in JSON-LD format </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This method returns a JSON-LD representation of all the annotations stored in the triple store. There is no corresponding action in the Web Annotation Protocol.</w:t>
            </w:r>
          </w:p>
        </w:tc>
      </w:tr>
    </w:tbl>
    <w:p w:rsidR="00FC749D" w:rsidRPr="009631A7" w:rsidRDefault="00FC749D" w:rsidP="00FC749D"/>
    <w:p w:rsidR="00FC749D" w:rsidRPr="009631A7" w:rsidRDefault="00FC749D" w:rsidP="00FC749D"/>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 xml:space="preserve">Retrieve Annotation with ID </w:t>
            </w:r>
            <w:r w:rsidRPr="009631A7">
              <w:rPr>
                <w:rFonts w:asciiTheme="minorHAnsi" w:hAnsiTheme="minorHAnsi"/>
                <w:b/>
                <w:bCs/>
                <w:i/>
                <w:iCs/>
                <w:sz w:val="18"/>
                <w:szCs w:val="18"/>
                <w:lang w:val="en-US" w:eastAsia="el-GR"/>
              </w:rPr>
              <w:t>“UUID”</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localhost</w:t>
            </w:r>
            <w:r w:rsidRPr="009631A7">
              <w:rPr>
                <w:rFonts w:asciiTheme="minorHAnsi" w:hAnsiTheme="minorHAnsi" w:cs="Arial"/>
                <w:b/>
                <w:bCs/>
                <w:color w:val="000000"/>
                <w:sz w:val="18"/>
                <w:szCs w:val="18"/>
                <w:highlight w:val="white"/>
                <w:lang w:eastAsia="el-GR"/>
              </w:rPr>
              <w:t>:8084/</w:t>
            </w:r>
            <w:r w:rsidRPr="009631A7">
              <w:rPr>
                <w:rFonts w:asciiTheme="minorHAnsi" w:hAnsiTheme="minorHAnsi" w:cs="Arial"/>
                <w:b/>
                <w:bCs/>
                <w:color w:val="000000"/>
                <w:sz w:val="18"/>
                <w:szCs w:val="18"/>
                <w:highlight w:val="white"/>
                <w:lang w:val="en-US" w:eastAsia="el-GR"/>
              </w:rPr>
              <w:t>LifeWatchAnnotation</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annotations</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i/>
                <w:iCs/>
                <w:color w:val="000000"/>
                <w:sz w:val="18"/>
                <w:szCs w:val="18"/>
                <w:highlight w:val="white"/>
                <w:lang w:eastAsia="el-GR"/>
              </w:rPr>
              <w:t>”</w:t>
            </w:r>
            <w:r w:rsidRPr="009631A7">
              <w:rPr>
                <w:rFonts w:asciiTheme="minorHAnsi" w:hAnsiTheme="minorHAnsi" w:cs="Arial"/>
                <w:b/>
                <w:bCs/>
                <w:i/>
                <w:iCs/>
                <w:color w:val="000000"/>
                <w:sz w:val="18"/>
                <w:szCs w:val="18"/>
                <w:highlight w:val="white"/>
                <w:lang w:val="en-US" w:eastAsia="el-GR"/>
              </w:rPr>
              <w:t>f</w:t>
            </w:r>
            <w:r w:rsidRPr="009631A7">
              <w:rPr>
                <w:rFonts w:asciiTheme="minorHAnsi" w:hAnsiTheme="minorHAnsi" w:cs="Arial"/>
                <w:b/>
                <w:bCs/>
                <w:i/>
                <w:iCs/>
                <w:color w:val="000000"/>
                <w:sz w:val="18"/>
                <w:szCs w:val="18"/>
                <w:highlight w:val="white"/>
                <w:lang w:eastAsia="el-GR"/>
              </w:rPr>
              <w:t>043</w:t>
            </w:r>
            <w:r w:rsidRPr="009631A7">
              <w:rPr>
                <w:rFonts w:asciiTheme="minorHAnsi" w:hAnsiTheme="minorHAnsi" w:cs="Arial"/>
                <w:b/>
                <w:bCs/>
                <w:i/>
                <w:iCs/>
                <w:color w:val="000000"/>
                <w:sz w:val="18"/>
                <w:szCs w:val="18"/>
                <w:highlight w:val="white"/>
                <w:lang w:val="en-US" w:eastAsia="el-GR"/>
              </w:rPr>
              <w:t>a</w:t>
            </w:r>
            <w:r w:rsidRPr="009631A7">
              <w:rPr>
                <w:rFonts w:asciiTheme="minorHAnsi" w:hAnsiTheme="minorHAnsi" w:cs="Arial"/>
                <w:b/>
                <w:bCs/>
                <w:i/>
                <w:iCs/>
                <w:color w:val="000000"/>
                <w:sz w:val="18"/>
                <w:szCs w:val="18"/>
                <w:highlight w:val="white"/>
                <w:lang w:eastAsia="el-GR"/>
              </w:rPr>
              <w:t>664-</w:t>
            </w:r>
            <w:r w:rsidRPr="009631A7">
              <w:rPr>
                <w:rFonts w:asciiTheme="minorHAnsi" w:hAnsiTheme="minorHAnsi" w:cs="Arial"/>
                <w:b/>
                <w:bCs/>
                <w:i/>
                <w:iCs/>
                <w:color w:val="000000"/>
                <w:sz w:val="18"/>
                <w:szCs w:val="18"/>
                <w:highlight w:val="white"/>
                <w:lang w:val="en-US" w:eastAsia="el-GR"/>
              </w:rPr>
              <w:t>a</w:t>
            </w:r>
            <w:r w:rsidRPr="009631A7">
              <w:rPr>
                <w:rFonts w:asciiTheme="minorHAnsi" w:hAnsiTheme="minorHAnsi" w:cs="Arial"/>
                <w:b/>
                <w:bCs/>
                <w:i/>
                <w:iCs/>
                <w:color w:val="000000"/>
                <w:sz w:val="18"/>
                <w:szCs w:val="18"/>
                <w:highlight w:val="white"/>
                <w:lang w:eastAsia="el-GR"/>
              </w:rPr>
              <w:t>2</w:t>
            </w:r>
            <w:r w:rsidRPr="009631A7">
              <w:rPr>
                <w:rFonts w:asciiTheme="minorHAnsi" w:hAnsiTheme="minorHAnsi" w:cs="Arial"/>
                <w:b/>
                <w:bCs/>
                <w:i/>
                <w:iCs/>
                <w:color w:val="000000"/>
                <w:sz w:val="18"/>
                <w:szCs w:val="18"/>
                <w:highlight w:val="white"/>
                <w:lang w:val="en-US" w:eastAsia="el-GR"/>
              </w:rPr>
              <w:t>cf</w:t>
            </w:r>
            <w:r w:rsidRPr="009631A7">
              <w:rPr>
                <w:rFonts w:asciiTheme="minorHAnsi" w:hAnsiTheme="minorHAnsi" w:cs="Arial"/>
                <w:b/>
                <w:bCs/>
                <w:i/>
                <w:iCs/>
                <w:color w:val="000000"/>
                <w:sz w:val="18"/>
                <w:szCs w:val="18"/>
                <w:highlight w:val="white"/>
                <w:lang w:eastAsia="el-GR"/>
              </w:rPr>
              <w:t>-4</w:t>
            </w:r>
            <w:r w:rsidRPr="009631A7">
              <w:rPr>
                <w:rFonts w:asciiTheme="minorHAnsi" w:hAnsiTheme="minorHAnsi" w:cs="Arial"/>
                <w:b/>
                <w:bCs/>
                <w:i/>
                <w:iCs/>
                <w:color w:val="000000"/>
                <w:sz w:val="18"/>
                <w:szCs w:val="18"/>
                <w:highlight w:val="white"/>
                <w:lang w:val="en-US" w:eastAsia="el-GR"/>
              </w:rPr>
              <w:t>a</w:t>
            </w:r>
            <w:r w:rsidRPr="009631A7">
              <w:rPr>
                <w:rFonts w:asciiTheme="minorHAnsi" w:hAnsiTheme="minorHAnsi" w:cs="Arial"/>
                <w:b/>
                <w:bCs/>
                <w:i/>
                <w:iCs/>
                <w:color w:val="000000"/>
                <w:sz w:val="18"/>
                <w:szCs w:val="18"/>
                <w:highlight w:val="white"/>
                <w:lang w:eastAsia="el-GR"/>
              </w:rPr>
              <w:t>6</w:t>
            </w:r>
            <w:r w:rsidRPr="009631A7">
              <w:rPr>
                <w:rFonts w:asciiTheme="minorHAnsi" w:hAnsiTheme="minorHAnsi" w:cs="Arial"/>
                <w:b/>
                <w:bCs/>
                <w:i/>
                <w:iCs/>
                <w:color w:val="000000"/>
                <w:sz w:val="18"/>
                <w:szCs w:val="18"/>
                <w:highlight w:val="white"/>
                <w:lang w:val="en-US" w:eastAsia="el-GR"/>
              </w:rPr>
              <w:t>a</w:t>
            </w:r>
            <w:r w:rsidRPr="009631A7">
              <w:rPr>
                <w:rFonts w:asciiTheme="minorHAnsi" w:hAnsiTheme="minorHAnsi" w:cs="Arial"/>
                <w:b/>
                <w:bCs/>
                <w:i/>
                <w:iCs/>
                <w:color w:val="000000"/>
                <w:sz w:val="18"/>
                <w:szCs w:val="18"/>
                <w:highlight w:val="white"/>
                <w:lang w:eastAsia="el-GR"/>
              </w:rPr>
              <w:t>-9018-4</w:t>
            </w:r>
            <w:r w:rsidRPr="009631A7">
              <w:rPr>
                <w:rFonts w:asciiTheme="minorHAnsi" w:hAnsiTheme="minorHAnsi" w:cs="Arial"/>
                <w:b/>
                <w:bCs/>
                <w:i/>
                <w:iCs/>
                <w:color w:val="000000"/>
                <w:sz w:val="18"/>
                <w:szCs w:val="18"/>
                <w:highlight w:val="white"/>
                <w:lang w:val="en-US" w:eastAsia="el-GR"/>
              </w:rPr>
              <w:t>d</w:t>
            </w:r>
            <w:r w:rsidRPr="009631A7">
              <w:rPr>
                <w:rFonts w:asciiTheme="minorHAnsi" w:hAnsiTheme="minorHAnsi" w:cs="Arial"/>
                <w:b/>
                <w:bCs/>
                <w:i/>
                <w:iCs/>
                <w:color w:val="000000"/>
                <w:sz w:val="18"/>
                <w:szCs w:val="18"/>
                <w:highlight w:val="white"/>
                <w:lang w:eastAsia="el-GR"/>
              </w:rPr>
              <w:t>1</w:t>
            </w:r>
            <w:r w:rsidRPr="009631A7">
              <w:rPr>
                <w:rFonts w:asciiTheme="minorHAnsi" w:hAnsiTheme="minorHAnsi" w:cs="Arial"/>
                <w:b/>
                <w:bCs/>
                <w:i/>
                <w:iCs/>
                <w:color w:val="000000"/>
                <w:sz w:val="18"/>
                <w:szCs w:val="18"/>
                <w:highlight w:val="white"/>
                <w:lang w:val="en-US" w:eastAsia="el-GR"/>
              </w:rPr>
              <w:t>f</w:t>
            </w:r>
            <w:r w:rsidRPr="009631A7">
              <w:rPr>
                <w:rFonts w:asciiTheme="minorHAnsi" w:hAnsiTheme="minorHAnsi" w:cs="Arial"/>
                <w:b/>
                <w:bCs/>
                <w:i/>
                <w:iCs/>
                <w:color w:val="000000"/>
                <w:sz w:val="18"/>
                <w:szCs w:val="18"/>
                <w:highlight w:val="white"/>
                <w:lang w:eastAsia="el-GR"/>
              </w:rPr>
              <w:t>45</w:t>
            </w:r>
            <w:r w:rsidRPr="009631A7">
              <w:rPr>
                <w:rFonts w:asciiTheme="minorHAnsi" w:hAnsiTheme="minorHAnsi" w:cs="Arial"/>
                <w:b/>
                <w:bCs/>
                <w:i/>
                <w:iCs/>
                <w:color w:val="000000"/>
                <w:sz w:val="18"/>
                <w:szCs w:val="18"/>
                <w:highlight w:val="white"/>
                <w:lang w:val="en-US" w:eastAsia="el-GR"/>
              </w:rPr>
              <w:t>b</w:t>
            </w:r>
            <w:r w:rsidRPr="009631A7">
              <w:rPr>
                <w:rFonts w:asciiTheme="minorHAnsi" w:hAnsiTheme="minorHAnsi" w:cs="Arial"/>
                <w:b/>
                <w:bCs/>
                <w:i/>
                <w:iCs/>
                <w:color w:val="000000"/>
                <w:sz w:val="18"/>
                <w:szCs w:val="18"/>
                <w:highlight w:val="white"/>
                <w:lang w:eastAsia="el-GR"/>
              </w:rPr>
              <w:t>47</w:t>
            </w:r>
            <w:r w:rsidRPr="009631A7">
              <w:rPr>
                <w:rFonts w:asciiTheme="minorHAnsi" w:hAnsiTheme="minorHAnsi" w:cs="Arial"/>
                <w:b/>
                <w:bCs/>
                <w:i/>
                <w:iCs/>
                <w:color w:val="000000"/>
                <w:sz w:val="18"/>
                <w:szCs w:val="18"/>
                <w:highlight w:val="white"/>
                <w:lang w:val="en-US" w:eastAsia="el-GR"/>
              </w:rPr>
              <w:t>cd</w:t>
            </w:r>
            <w:r w:rsidRPr="009631A7">
              <w:rPr>
                <w:rFonts w:asciiTheme="minorHAnsi" w:hAnsiTheme="minorHAnsi" w:cs="Arial"/>
                <w:b/>
                <w:bCs/>
                <w:i/>
                <w:iCs/>
                <w:color w:val="000000"/>
                <w:sz w:val="18"/>
                <w:szCs w:val="18"/>
                <w:highlight w:val="white"/>
                <w:lang w:eastAsia="el-GR"/>
              </w:rPr>
              <w:t>0”</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rPr>
          <w:trHeight w:val="176"/>
        </w:trPr>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lastRenderedPageBreak/>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2"/>
                <w:szCs w:val="22"/>
                <w:lang w:val="en-US" w:eastAsia="el-GR"/>
              </w:rPr>
              <w:t>The “</w:t>
            </w:r>
            <w:r w:rsidRPr="009631A7">
              <w:rPr>
                <w:rFonts w:asciiTheme="minorHAnsi" w:hAnsiTheme="minorHAnsi" w:cs="Arial"/>
                <w:i/>
                <w:iCs/>
                <w:color w:val="000000"/>
                <w:sz w:val="18"/>
                <w:szCs w:val="18"/>
                <w:lang w:val="en-US" w:eastAsia="el-GR"/>
              </w:rPr>
              <w:t>UUID”</w:t>
            </w:r>
            <w:r w:rsidRPr="009631A7">
              <w:rPr>
                <w:rFonts w:asciiTheme="minorHAnsi" w:hAnsiTheme="minorHAnsi" w:cs="Arial"/>
                <w:color w:val="000000"/>
                <w:sz w:val="22"/>
                <w:szCs w:val="22"/>
                <w:lang w:val="en-US" w:eastAsia="el-GR"/>
              </w:rPr>
              <w:t xml:space="preserve"> of an annotation. in this example</w:t>
            </w:r>
            <w:r w:rsidRPr="009631A7">
              <w:rPr>
                <w:rFonts w:asciiTheme="minorHAnsi" w:hAnsiTheme="minorHAnsi" w:cs="Arial"/>
                <w:color w:val="000000"/>
                <w:sz w:val="22"/>
                <w:szCs w:val="22"/>
                <w:lang w:val="en-US" w:eastAsia="el-GR"/>
              </w:rPr>
              <w:br/>
              <w:t>“</w:t>
            </w:r>
            <w:r w:rsidRPr="009631A7">
              <w:rPr>
                <w:rFonts w:asciiTheme="minorHAnsi" w:hAnsiTheme="minorHAnsi" w:cs="Arial"/>
                <w:i/>
                <w:iCs/>
                <w:color w:val="000000"/>
                <w:sz w:val="22"/>
                <w:szCs w:val="22"/>
                <w:highlight w:val="white"/>
                <w:lang w:val="en-US" w:eastAsia="el-GR"/>
              </w:rPr>
              <w:t>f043a664-a2cf-4a6a-9018-4d1f45b47cd0”</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 OK</w:t>
            </w:r>
            <w:r w:rsidRPr="009631A7">
              <w:rPr>
                <w:rFonts w:asciiTheme="minorHAnsi" w:hAnsiTheme="minorHAnsi" w:cs="Arial"/>
                <w:color w:val="000000"/>
                <w:sz w:val="22"/>
                <w:szCs w:val="22"/>
                <w:lang w:val="en-US" w:eastAsia="el-GR"/>
              </w:rPr>
              <w:t xml:space="preserve"> and the stored annotation with “</w:t>
            </w:r>
            <w:r w:rsidRPr="009631A7">
              <w:rPr>
                <w:rFonts w:asciiTheme="minorHAnsi" w:hAnsiTheme="minorHAnsi" w:cs="Arial"/>
                <w:i/>
                <w:iCs/>
                <w:color w:val="000000"/>
                <w:sz w:val="18"/>
                <w:szCs w:val="18"/>
                <w:lang w:val="en-US" w:eastAsia="el-GR"/>
              </w:rPr>
              <w:t>UUID”</w:t>
            </w:r>
            <w:r w:rsidRPr="009631A7">
              <w:rPr>
                <w:rFonts w:asciiTheme="minorHAnsi" w:hAnsiTheme="minorHAnsi" w:cs="Arial"/>
                <w:color w:val="000000"/>
                <w:sz w:val="22"/>
                <w:szCs w:val="22"/>
                <w:lang w:val="en-US" w:eastAsia="el-GR"/>
              </w:rPr>
              <w:t xml:space="preserve"> in JSON-LD format if annotation is found, else </w:t>
            </w:r>
            <w:r w:rsidRPr="009631A7">
              <w:rPr>
                <w:rFonts w:asciiTheme="minorHAnsi" w:hAnsiTheme="minorHAnsi" w:cs="Arial"/>
                <w:b/>
                <w:bCs/>
                <w:color w:val="000000"/>
                <w:sz w:val="22"/>
                <w:szCs w:val="22"/>
                <w:lang w:val="en-US" w:eastAsia="el-GR"/>
              </w:rPr>
              <w:t xml:space="preserve">404 Not Found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 xml:space="preserve">This method takes </w:t>
            </w:r>
            <w:r w:rsidRPr="009631A7">
              <w:rPr>
                <w:rFonts w:asciiTheme="minorHAnsi" w:hAnsiTheme="minorHAnsi" w:cs="Arial"/>
                <w:color w:val="000000"/>
                <w:sz w:val="22"/>
                <w:szCs w:val="22"/>
                <w:lang w:val="en-US" w:eastAsia="el-GR"/>
              </w:rPr>
              <w:t xml:space="preserve">the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UUID”</w:t>
            </w:r>
            <w:r w:rsidRPr="009631A7">
              <w:rPr>
                <w:rFonts w:asciiTheme="minorHAnsi" w:hAnsiTheme="minorHAnsi" w:cs="Arial"/>
                <w:color w:val="000000"/>
                <w:sz w:val="22"/>
                <w:szCs w:val="22"/>
                <w:lang w:val="en-US" w:eastAsia="el-GR"/>
              </w:rPr>
              <w:t xml:space="preserve"> of an</w:t>
            </w:r>
            <w:r w:rsidRPr="009631A7">
              <w:rPr>
                <w:rFonts w:asciiTheme="minorHAnsi" w:hAnsiTheme="minorHAnsi" w:cs="Arial"/>
                <w:color w:val="000000"/>
                <w:sz w:val="21"/>
                <w:szCs w:val="21"/>
                <w:lang w:val="en-US" w:eastAsia="el-GR"/>
              </w:rPr>
              <w:t xml:space="preserve"> annotation as an input and returns the stored JSON-LD representation if such an annotation exists. The retrieval of an annotation with specific </w:t>
            </w:r>
            <w:r w:rsidRPr="009631A7">
              <w:rPr>
                <w:rFonts w:asciiTheme="minorHAnsi" w:hAnsiTheme="minorHAnsi" w:cs="Arial"/>
                <w:color w:val="000000"/>
                <w:sz w:val="22"/>
                <w:szCs w:val="22"/>
                <w:lang w:val="en-US" w:eastAsia="el-GR"/>
              </w:rPr>
              <w:t>“</w:t>
            </w:r>
            <w:r w:rsidRPr="009631A7">
              <w:rPr>
                <w:rFonts w:asciiTheme="minorHAnsi" w:hAnsiTheme="minorHAnsi" w:cs="Arial"/>
                <w:i/>
                <w:iCs/>
                <w:color w:val="000000"/>
                <w:sz w:val="18"/>
                <w:szCs w:val="18"/>
                <w:lang w:val="en-US" w:eastAsia="el-GR"/>
              </w:rPr>
              <w:t>UUID”</w:t>
            </w:r>
            <w:r w:rsidRPr="009631A7">
              <w:rPr>
                <w:rFonts w:asciiTheme="minorHAnsi" w:hAnsiTheme="minorHAnsi" w:cs="Arial"/>
                <w:color w:val="000000"/>
                <w:sz w:val="21"/>
                <w:szCs w:val="21"/>
                <w:lang w:val="en-US" w:eastAsia="el-GR"/>
              </w:rPr>
              <w:t xml:space="preserve"> conforms to </w:t>
            </w:r>
            <w:hyperlink r:id="rId74" w:anchor="retrieve-a-known-annotation" w:history="1">
              <w:r w:rsidRPr="009631A7">
                <w:rPr>
                  <w:rStyle w:val="Hyperlink"/>
                  <w:rFonts w:asciiTheme="minorHAnsi" w:hAnsiTheme="minorHAnsi" w:cs="Arial"/>
                  <w:color w:val="000000"/>
                  <w:sz w:val="21"/>
                  <w:szCs w:val="21"/>
                  <w:lang w:val="en-US" w:eastAsia="el-GR"/>
                </w:rPr>
                <w:t>http://www.w3.org/TR/annotation-protocol/#retrieve-a-known-annotation</w:t>
              </w:r>
            </w:hyperlink>
          </w:p>
        </w:tc>
      </w:tr>
    </w:tbl>
    <w:p w:rsidR="00FC749D" w:rsidRPr="009631A7" w:rsidRDefault="00FC749D" w:rsidP="00FC749D"/>
    <w:p w:rsidR="00FC749D" w:rsidRPr="009631A7" w:rsidRDefault="00FC749D" w:rsidP="00FC749D"/>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Retrieve Annotations of User with ID “</w:t>
            </w:r>
            <w:r w:rsidRPr="009631A7">
              <w:rPr>
                <w:rFonts w:asciiTheme="minorHAnsi" w:hAnsiTheme="minorHAnsi"/>
                <w:b/>
                <w:bCs/>
                <w:i/>
                <w:iCs/>
                <w:sz w:val="18"/>
                <w:szCs w:val="18"/>
                <w:lang w:val="en-US" w:eastAsia="el-GR"/>
              </w:rPr>
              <w:t>userID”</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localhost</w:t>
            </w:r>
            <w:r w:rsidRPr="009631A7">
              <w:rPr>
                <w:rFonts w:asciiTheme="minorHAnsi" w:hAnsiTheme="minorHAnsi" w:cs="Arial"/>
                <w:b/>
                <w:bCs/>
                <w:color w:val="000000"/>
                <w:sz w:val="18"/>
                <w:szCs w:val="18"/>
                <w:highlight w:val="white"/>
                <w:lang w:eastAsia="el-GR"/>
              </w:rPr>
              <w:t>:8084/</w:t>
            </w:r>
            <w:r w:rsidRPr="009631A7">
              <w:rPr>
                <w:rFonts w:asciiTheme="minorHAnsi" w:hAnsiTheme="minorHAnsi" w:cs="Arial"/>
                <w:b/>
                <w:bCs/>
                <w:color w:val="000000"/>
                <w:sz w:val="18"/>
                <w:szCs w:val="18"/>
                <w:highlight w:val="white"/>
                <w:lang w:val="en-US" w:eastAsia="el-GR"/>
              </w:rPr>
              <w:t>LifeWatchAnnotation</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annotations</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user</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i/>
                <w:iCs/>
                <w:color w:val="000000"/>
                <w:sz w:val="18"/>
                <w:szCs w:val="18"/>
                <w:highlight w:val="white"/>
                <w:lang w:eastAsia="el-GR"/>
              </w:rPr>
              <w:t>”</w:t>
            </w:r>
            <w:r w:rsidRPr="009631A7">
              <w:rPr>
                <w:rFonts w:asciiTheme="minorHAnsi" w:hAnsiTheme="minorHAnsi" w:cs="Arial"/>
                <w:b/>
                <w:bCs/>
                <w:i/>
                <w:iCs/>
                <w:color w:val="000000"/>
                <w:sz w:val="18"/>
                <w:szCs w:val="18"/>
                <w:highlight w:val="white"/>
                <w:lang w:val="en-US" w:eastAsia="el-GR"/>
              </w:rPr>
              <w:t>papadako</w:t>
            </w:r>
            <w:r w:rsidRPr="009631A7">
              <w:rPr>
                <w:rFonts w:asciiTheme="minorHAnsi" w:hAnsiTheme="minorHAnsi" w:cs="Arial"/>
                <w:b/>
                <w:bCs/>
                <w:i/>
                <w:iCs/>
                <w:color w:val="000000"/>
                <w:sz w:val="18"/>
                <w:szCs w:val="18"/>
                <w:highlight w:val="white"/>
                <w:lang w:eastAsia="el-GR"/>
              </w:rP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rPr>
          <w:trHeight w:val="176"/>
        </w:trPr>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2"/>
                <w:szCs w:val="22"/>
                <w:lang w:val="en-US" w:eastAsia="el-GR"/>
              </w:rPr>
              <w:t>The “</w:t>
            </w:r>
            <w:r w:rsidRPr="009631A7">
              <w:rPr>
                <w:rFonts w:asciiTheme="minorHAnsi" w:hAnsiTheme="minorHAnsi" w:cs="Arial"/>
                <w:i/>
                <w:iCs/>
                <w:color w:val="000000"/>
                <w:sz w:val="18"/>
                <w:szCs w:val="18"/>
                <w:lang w:val="en-US" w:eastAsia="el-GR"/>
              </w:rPr>
              <w:t>userID”</w:t>
            </w:r>
            <w:r w:rsidRPr="009631A7">
              <w:rPr>
                <w:rFonts w:asciiTheme="minorHAnsi" w:hAnsiTheme="minorHAnsi" w:cs="Arial"/>
                <w:color w:val="000000"/>
                <w:sz w:val="22"/>
                <w:szCs w:val="22"/>
                <w:lang w:val="en-US" w:eastAsia="el-GR"/>
              </w:rPr>
              <w:t xml:space="preserve"> of the </w:t>
            </w:r>
            <w:r w:rsidRPr="009631A7">
              <w:rPr>
                <w:rFonts w:asciiTheme="minorHAnsi" w:hAnsiTheme="minorHAnsi" w:cs="Arial"/>
                <w:color w:val="000000"/>
                <w:sz w:val="22"/>
                <w:szCs w:val="22"/>
                <w:highlight w:val="white"/>
                <w:lang w:val="en-US" w:eastAsia="el-GR"/>
              </w:rPr>
              <w:t>user whose annotations we want to retrieve. In this example the userID is “</w:t>
            </w:r>
            <w:r w:rsidRPr="009631A7">
              <w:rPr>
                <w:rFonts w:asciiTheme="minorHAnsi" w:hAnsiTheme="minorHAnsi" w:cs="Arial"/>
                <w:i/>
                <w:iCs/>
                <w:color w:val="000000"/>
                <w:sz w:val="18"/>
                <w:szCs w:val="18"/>
                <w:highlight w:val="white"/>
                <w:lang w:val="en-US" w:eastAsia="el-GR"/>
              </w:rPr>
              <w:t>papadako</w:t>
            </w:r>
            <w:r w:rsidRPr="009631A7">
              <w:rPr>
                <w:rFonts w:asciiTheme="minorHAnsi" w:hAnsiTheme="minorHAnsi" w:cs="Arial"/>
                <w:i/>
                <w:iCs/>
                <w:color w:val="000000"/>
                <w:sz w:val="22"/>
                <w:szCs w:val="22"/>
                <w:highlight w:val="white"/>
                <w:lang w:val="en-US" w:eastAsia="el-GR"/>
              </w:rPr>
              <w:t>”</w:t>
            </w:r>
            <w:r w:rsidRPr="009631A7">
              <w:rPr>
                <w:rFonts w:asciiTheme="minorHAnsi" w:hAnsiTheme="minorHAnsi" w:cs="Arial"/>
                <w:color w:val="000000"/>
                <w:sz w:val="22"/>
                <w:szCs w:val="22"/>
                <w:highlight w:val="white"/>
                <w:lang w:val="en-US" w:eastAsia="el-GR"/>
              </w:rP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OK</w:t>
            </w:r>
            <w:r w:rsidRPr="009631A7">
              <w:rPr>
                <w:rFonts w:asciiTheme="minorHAnsi" w:hAnsiTheme="minorHAnsi" w:cs="Arial"/>
                <w:color w:val="000000"/>
                <w:sz w:val="22"/>
                <w:szCs w:val="22"/>
                <w:lang w:val="en-US" w:eastAsia="el-GR"/>
              </w:rPr>
              <w:t xml:space="preserve"> and the stored annotations created by user with id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userID</w:t>
            </w:r>
            <w:r w:rsidRPr="009631A7">
              <w:rPr>
                <w:rFonts w:asciiTheme="minorHAnsi" w:hAnsiTheme="minorHAnsi" w:cs="Arial"/>
                <w:i/>
                <w:iCs/>
                <w:color w:val="000000"/>
                <w:sz w:val="22"/>
                <w:szCs w:val="22"/>
                <w:lang w:val="en-US" w:eastAsia="el-GR"/>
              </w:rPr>
              <w:t xml:space="preserve">” </w:t>
            </w:r>
            <w:r w:rsidRPr="009631A7">
              <w:rPr>
                <w:rFonts w:asciiTheme="minorHAnsi" w:hAnsiTheme="minorHAnsi" w:cs="Arial"/>
                <w:color w:val="000000"/>
                <w:sz w:val="22"/>
                <w:szCs w:val="22"/>
                <w:lang w:val="en-US" w:eastAsia="el-GR"/>
              </w:rPr>
              <w:t xml:space="preserve">in JSON-LD format if annotations are found , else </w:t>
            </w:r>
            <w:r w:rsidRPr="009631A7">
              <w:rPr>
                <w:rFonts w:asciiTheme="minorHAnsi" w:hAnsiTheme="minorHAnsi" w:cs="Arial"/>
                <w:b/>
                <w:bCs/>
                <w:color w:val="000000"/>
                <w:sz w:val="22"/>
                <w:szCs w:val="22"/>
                <w:lang w:val="en-US" w:eastAsia="el-GR"/>
              </w:rPr>
              <w:t xml:space="preserve">404 Not Found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This method returns a JSON-LD representation of all the annotations stored in the triple store created by the user with “</w:t>
            </w:r>
            <w:r w:rsidRPr="009631A7">
              <w:rPr>
                <w:rFonts w:asciiTheme="minorHAnsi" w:hAnsiTheme="minorHAnsi" w:cs="Arial"/>
                <w:i/>
                <w:iCs/>
                <w:color w:val="000000"/>
                <w:sz w:val="18"/>
                <w:szCs w:val="18"/>
                <w:lang w:val="en-US" w:eastAsia="el-GR"/>
              </w:rPr>
              <w:t>userID</w:t>
            </w:r>
            <w:r w:rsidRPr="009631A7">
              <w:rPr>
                <w:rFonts w:asciiTheme="minorHAnsi" w:hAnsiTheme="minorHAnsi" w:cs="Arial"/>
                <w:color w:val="000000"/>
                <w:sz w:val="21"/>
                <w:szCs w:val="21"/>
                <w:lang w:val="en-US" w:eastAsia="el-GR"/>
              </w:rPr>
              <w:t>”. There is no corresponding action in the Web Annotation Protocol.</w:t>
            </w:r>
          </w:p>
        </w:tc>
      </w:tr>
    </w:tbl>
    <w:p w:rsidR="00FC749D" w:rsidRPr="009631A7" w:rsidRDefault="00FC749D" w:rsidP="00FC749D"/>
    <w:p w:rsidR="00FC749D" w:rsidRPr="009631A7" w:rsidRDefault="00FC749D" w:rsidP="00FC749D"/>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rPr>
          <w:trHeight w:val="229"/>
        </w:trPr>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 xml:space="preserve">Retrieve Annotations with Target </w:t>
            </w:r>
            <w:r w:rsidRPr="009631A7">
              <w:rPr>
                <w:rFonts w:asciiTheme="minorHAnsi" w:hAnsiTheme="minorHAnsi"/>
                <w:b/>
                <w:bCs/>
                <w:i/>
                <w:iCs/>
                <w:sz w:val="18"/>
                <w:szCs w:val="18"/>
                <w:lang w:val="en-US" w:eastAsia="el-GR"/>
              </w:rPr>
              <w:t>“</w:t>
            </w:r>
            <w:r w:rsidRPr="009631A7">
              <w:rPr>
                <w:rFonts w:asciiTheme="minorHAnsi" w:hAnsiTheme="minorHAnsi" w:cs="Arial"/>
                <w:b/>
                <w:bCs/>
                <w:i/>
                <w:iCs/>
                <w:color w:val="000000"/>
                <w:sz w:val="18"/>
                <w:szCs w:val="18"/>
                <w:lang w:val="en-US" w:eastAsia="el-GR"/>
              </w:rPr>
              <w:t>targetURI</w:t>
            </w:r>
            <w:r w:rsidRPr="009631A7">
              <w:rPr>
                <w:rFonts w:asciiTheme="minorHAnsi" w:hAnsiTheme="minorHAnsi"/>
                <w:b/>
                <w:bCs/>
                <w:i/>
                <w:iCs/>
                <w:sz w:val="18"/>
                <w:szCs w:val="18"/>
                <w:lang w:val="en-US" w:eastAsia="el-GR"/>
              </w:rPr>
              <w:t>”</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localhost</w:t>
            </w:r>
            <w:r w:rsidRPr="009631A7">
              <w:rPr>
                <w:rFonts w:asciiTheme="minorHAnsi" w:hAnsiTheme="minorHAnsi" w:cs="Arial"/>
                <w:b/>
                <w:bCs/>
                <w:color w:val="000000"/>
                <w:sz w:val="18"/>
                <w:szCs w:val="18"/>
                <w:highlight w:val="white"/>
                <w:lang w:eastAsia="el-GR"/>
              </w:rPr>
              <w:t>:8084/</w:t>
            </w:r>
            <w:r w:rsidRPr="009631A7">
              <w:rPr>
                <w:rFonts w:asciiTheme="minorHAnsi" w:hAnsiTheme="minorHAnsi" w:cs="Arial"/>
                <w:b/>
                <w:bCs/>
                <w:color w:val="000000"/>
                <w:sz w:val="18"/>
                <w:szCs w:val="18"/>
                <w:highlight w:val="white"/>
                <w:lang w:val="en-US" w:eastAsia="el-GR"/>
              </w:rPr>
              <w:t>LifeWatchAnnotation</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annotations</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target</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uri</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%3</w:t>
            </w:r>
            <w:r w:rsidRPr="009631A7">
              <w:rPr>
                <w:rFonts w:asciiTheme="minorHAnsi" w:hAnsiTheme="minorHAnsi" w:cs="Arial"/>
                <w:b/>
                <w:bCs/>
                <w:color w:val="000000"/>
                <w:sz w:val="18"/>
                <w:szCs w:val="18"/>
                <w:highlight w:val="white"/>
                <w:lang w:val="en-US" w:eastAsia="el-GR"/>
              </w:rPr>
              <w:t>A</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Fdbpedia</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org</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Fpage</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FYellowfin</w:t>
            </w:r>
            <w:r w:rsidRPr="009631A7">
              <w:rPr>
                <w:rFonts w:asciiTheme="minorHAnsi" w:hAnsiTheme="minorHAnsi" w:cs="Arial"/>
                <w:b/>
                <w:bCs/>
                <w:color w:val="000000"/>
                <w:sz w:val="18"/>
                <w:szCs w:val="18"/>
                <w:highlight w:val="white"/>
                <w:lang w:eastAsia="el-GR"/>
              </w:rPr>
              <w:t>_</w:t>
            </w:r>
            <w:r w:rsidRPr="009631A7">
              <w:rPr>
                <w:rFonts w:asciiTheme="minorHAnsi" w:hAnsiTheme="minorHAnsi" w:cs="Arial"/>
                <w:b/>
                <w:bCs/>
                <w:color w:val="000000"/>
                <w:sz w:val="18"/>
                <w:szCs w:val="18"/>
                <w:highlight w:val="white"/>
                <w:lang w:val="en-US" w:eastAsia="el-GR"/>
              </w:rPr>
              <w:t>tuna</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rPr>
          <w:trHeight w:val="176"/>
        </w:trPr>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2"/>
                <w:szCs w:val="22"/>
                <w:lang w:val="en-US" w:eastAsia="el-GR"/>
              </w:rPr>
              <w:t xml:space="preserve">The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targetURI</w:t>
            </w:r>
            <w:r w:rsidRPr="009631A7">
              <w:rPr>
                <w:rFonts w:asciiTheme="minorHAnsi" w:hAnsiTheme="minorHAnsi" w:cs="Arial"/>
                <w:i/>
                <w:iCs/>
                <w:color w:val="000000"/>
                <w:sz w:val="22"/>
                <w:szCs w:val="22"/>
                <w:lang w:val="en-US" w:eastAsia="el-GR"/>
              </w:rPr>
              <w:t>”</w:t>
            </w:r>
            <w:r w:rsidRPr="009631A7">
              <w:rPr>
                <w:rFonts w:asciiTheme="minorHAnsi" w:hAnsiTheme="minorHAnsi" w:cs="Arial"/>
                <w:color w:val="000000"/>
                <w:sz w:val="22"/>
                <w:szCs w:val="22"/>
                <w:lang w:val="en-US" w:eastAsia="el-GR"/>
              </w:rPr>
              <w:t xml:space="preserve"> of which</w:t>
            </w:r>
            <w:r w:rsidRPr="009631A7">
              <w:rPr>
                <w:rFonts w:asciiTheme="minorHAnsi" w:hAnsiTheme="minorHAnsi" w:cs="Arial"/>
                <w:color w:val="000000"/>
                <w:sz w:val="22"/>
                <w:szCs w:val="22"/>
                <w:highlight w:val="white"/>
                <w:lang w:val="en-US" w:eastAsia="el-GR"/>
              </w:rPr>
              <w:t xml:space="preserve"> annotations we want to retrieve. In this example “</w:t>
            </w:r>
            <w:hyperlink r:id="rId75" w:history="1">
              <w:r w:rsidRPr="009631A7">
                <w:rPr>
                  <w:rStyle w:val="Hyperlink"/>
                  <w:rFonts w:asciiTheme="minorHAnsi" w:hAnsiTheme="minorHAnsi" w:cs="Arial"/>
                  <w:b/>
                  <w:bCs/>
                  <w:color w:val="000000"/>
                  <w:sz w:val="18"/>
                  <w:szCs w:val="18"/>
                  <w:highlight w:val="white"/>
                  <w:lang w:val="en-US" w:eastAsia="el-GR"/>
                </w:rPr>
                <w:t>http://dbpedia.org/page/Yellowfin_tuna</w:t>
              </w:r>
            </w:hyperlink>
            <w:r w:rsidRPr="009631A7">
              <w:rPr>
                <w:rFonts w:asciiTheme="minorHAnsi" w:hAnsiTheme="minorHAnsi" w:cs="Arial"/>
                <w:i/>
                <w:iCs/>
                <w:color w:val="000000"/>
                <w:sz w:val="18"/>
                <w:szCs w:val="18"/>
                <w:highlight w:val="white"/>
                <w:lang w:val="en-US" w:eastAsia="el-GR"/>
              </w:rP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OK</w:t>
            </w:r>
            <w:r w:rsidRPr="009631A7">
              <w:rPr>
                <w:rFonts w:asciiTheme="minorHAnsi" w:hAnsiTheme="minorHAnsi" w:cs="Arial"/>
                <w:color w:val="000000"/>
                <w:sz w:val="22"/>
                <w:szCs w:val="22"/>
                <w:lang w:val="en-US" w:eastAsia="el-GR"/>
              </w:rPr>
              <w:t xml:space="preserve"> and the stored annotations targeting target with URI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targetURI</w:t>
            </w:r>
            <w:r w:rsidRPr="009631A7">
              <w:rPr>
                <w:rFonts w:asciiTheme="minorHAnsi" w:hAnsiTheme="minorHAnsi" w:cs="Arial"/>
                <w:i/>
                <w:iCs/>
                <w:color w:val="000000"/>
                <w:sz w:val="22"/>
                <w:szCs w:val="22"/>
                <w:lang w:val="en-US" w:eastAsia="el-GR"/>
              </w:rPr>
              <w:t xml:space="preserve">” </w:t>
            </w:r>
            <w:r w:rsidRPr="009631A7">
              <w:rPr>
                <w:rFonts w:asciiTheme="minorHAnsi" w:hAnsiTheme="minorHAnsi" w:cs="Arial"/>
                <w:color w:val="000000"/>
                <w:sz w:val="22"/>
                <w:szCs w:val="22"/>
                <w:lang w:val="en-US" w:eastAsia="el-GR"/>
              </w:rPr>
              <w:t xml:space="preserve">in JSON-LD format if annotations are found, else </w:t>
            </w:r>
            <w:r w:rsidRPr="009631A7">
              <w:rPr>
                <w:rFonts w:asciiTheme="minorHAnsi" w:hAnsiTheme="minorHAnsi" w:cs="Arial"/>
                <w:b/>
                <w:bCs/>
                <w:color w:val="000000"/>
                <w:sz w:val="22"/>
                <w:szCs w:val="22"/>
                <w:lang w:val="en-US" w:eastAsia="el-GR"/>
              </w:rPr>
              <w:t xml:space="preserve">404 Not Found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This method returns a JSON-LD representation of all the annotations stored in the triple store, targeting the URI “</w:t>
            </w:r>
            <w:r w:rsidRPr="009631A7">
              <w:rPr>
                <w:rFonts w:asciiTheme="minorHAnsi" w:hAnsiTheme="minorHAnsi" w:cs="Arial"/>
                <w:i/>
                <w:iCs/>
                <w:color w:val="000000"/>
                <w:sz w:val="18"/>
                <w:szCs w:val="18"/>
                <w:lang w:val="en-US" w:eastAsia="el-GR"/>
              </w:rPr>
              <w:t>targetURI”</w:t>
            </w:r>
            <w:r w:rsidRPr="009631A7">
              <w:rPr>
                <w:rFonts w:asciiTheme="minorHAnsi" w:hAnsiTheme="minorHAnsi" w:cs="Arial"/>
                <w:color w:val="000000"/>
                <w:sz w:val="21"/>
                <w:szCs w:val="21"/>
                <w:lang w:val="en-US" w:eastAsia="el-GR"/>
              </w:rPr>
              <w:t>. There is no corresponding action in the Web Annotation Protocol.</w:t>
            </w:r>
          </w:p>
        </w:tc>
      </w:tr>
    </w:tbl>
    <w:p w:rsidR="00FC749D" w:rsidRPr="009631A7" w:rsidRDefault="00FC749D" w:rsidP="00FC749D"/>
    <w:p w:rsidR="00FC749D" w:rsidRPr="009631A7" w:rsidRDefault="00FC749D" w:rsidP="00FC749D"/>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 xml:space="preserve">Retrieve Annotations with Target </w:t>
            </w:r>
            <w:r w:rsidRPr="009631A7">
              <w:rPr>
                <w:rFonts w:asciiTheme="minorHAnsi" w:hAnsiTheme="minorHAnsi"/>
                <w:b/>
                <w:bCs/>
                <w:i/>
                <w:iCs/>
                <w:sz w:val="18"/>
                <w:szCs w:val="18"/>
                <w:lang w:val="en-US" w:eastAsia="el-GR"/>
              </w:rPr>
              <w:t>“</w:t>
            </w:r>
            <w:r w:rsidRPr="009631A7">
              <w:rPr>
                <w:rFonts w:asciiTheme="minorHAnsi" w:hAnsiTheme="minorHAnsi" w:cs="Arial"/>
                <w:b/>
                <w:bCs/>
                <w:i/>
                <w:iCs/>
                <w:color w:val="000000"/>
                <w:sz w:val="18"/>
                <w:szCs w:val="18"/>
                <w:lang w:val="en-US" w:eastAsia="el-GR"/>
              </w:rPr>
              <w:t>targetURI</w:t>
            </w:r>
            <w:r w:rsidRPr="009631A7">
              <w:rPr>
                <w:rFonts w:asciiTheme="minorHAnsi" w:hAnsiTheme="minorHAnsi"/>
                <w:b/>
                <w:bCs/>
                <w:i/>
                <w:iCs/>
                <w:sz w:val="18"/>
                <w:szCs w:val="18"/>
                <w:lang w:val="en-US" w:eastAsia="el-GR"/>
              </w:rPr>
              <w:t xml:space="preserve">” of </w:t>
            </w:r>
            <w:r w:rsidRPr="009631A7">
              <w:rPr>
                <w:rFonts w:asciiTheme="minorHAnsi" w:hAnsiTheme="minorHAnsi"/>
                <w:b/>
                <w:bCs/>
                <w:sz w:val="18"/>
                <w:szCs w:val="18"/>
                <w:lang w:val="en-US" w:eastAsia="el-GR"/>
              </w:rPr>
              <w:t>User with ID “</w:t>
            </w:r>
            <w:r w:rsidRPr="009631A7">
              <w:rPr>
                <w:rFonts w:asciiTheme="minorHAnsi" w:hAnsiTheme="minorHAnsi"/>
                <w:b/>
                <w:bCs/>
                <w:i/>
                <w:iCs/>
                <w:sz w:val="18"/>
                <w:szCs w:val="18"/>
                <w:lang w:val="en-US" w:eastAsia="el-GR"/>
              </w:rPr>
              <w:t>userID”</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43177B" w:rsidP="00644193">
            <w:pPr>
              <w:pStyle w:val="NormalWeb"/>
              <w:spacing w:before="0" w:after="0" w:line="286" w:lineRule="atLeast"/>
              <w:jc w:val="both"/>
              <w:rPr>
                <w:rFonts w:asciiTheme="minorHAnsi" w:hAnsiTheme="minorHAnsi"/>
                <w:b/>
                <w:bCs/>
                <w:sz w:val="18"/>
                <w:szCs w:val="18"/>
                <w:lang w:eastAsia="el-GR"/>
              </w:rPr>
            </w:pPr>
            <w:hyperlink r:id="rId76" w:history="1">
              <w:r w:rsidR="00FC749D" w:rsidRPr="009631A7">
                <w:rPr>
                  <w:rStyle w:val="Hyperlink"/>
                  <w:rFonts w:asciiTheme="minorHAnsi" w:hAnsiTheme="minorHAnsi" w:cs="Arial"/>
                  <w:i/>
                  <w:iCs/>
                  <w:color w:val="000000"/>
                  <w:sz w:val="18"/>
                  <w:szCs w:val="18"/>
                  <w:highlight w:val="white"/>
                  <w:lang w:val="en-US" w:eastAsia="el-GR"/>
                </w:rPr>
                <w:t>http</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localhost</w:t>
              </w:r>
              <w:r w:rsidR="00FC749D" w:rsidRPr="009631A7">
                <w:rPr>
                  <w:rStyle w:val="Hyperlink"/>
                  <w:rFonts w:asciiTheme="minorHAnsi" w:hAnsiTheme="minorHAnsi" w:cs="Arial"/>
                  <w:i/>
                  <w:iCs/>
                  <w:color w:val="000000"/>
                  <w:sz w:val="18"/>
                  <w:szCs w:val="18"/>
                  <w:highlight w:val="white"/>
                  <w:lang w:eastAsia="el-GR"/>
                </w:rPr>
                <w:t>:8084/</w:t>
              </w:r>
              <w:r w:rsidR="00FC749D" w:rsidRPr="009631A7">
                <w:rPr>
                  <w:rStyle w:val="Hyperlink"/>
                  <w:rFonts w:asciiTheme="minorHAnsi" w:hAnsiTheme="minorHAnsi" w:cs="Arial"/>
                  <w:i/>
                  <w:iCs/>
                  <w:color w:val="000000"/>
                  <w:sz w:val="18"/>
                  <w:szCs w:val="18"/>
                  <w:highlight w:val="white"/>
                  <w:lang w:val="en-US" w:eastAsia="el-GR"/>
                </w:rPr>
                <w:t>LifeWatchAnnotation</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annotations</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user</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papadako</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target</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uri</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http</w:t>
              </w:r>
              <w:r w:rsidR="00FC749D" w:rsidRPr="009631A7">
                <w:rPr>
                  <w:rStyle w:val="Hyperlink"/>
                  <w:rFonts w:asciiTheme="minorHAnsi" w:hAnsiTheme="minorHAnsi" w:cs="Arial"/>
                  <w:i/>
                  <w:iCs/>
                  <w:color w:val="000000"/>
                  <w:sz w:val="18"/>
                  <w:szCs w:val="18"/>
                  <w:highlight w:val="white"/>
                  <w:lang w:eastAsia="el-GR"/>
                </w:rPr>
                <w:t>%3</w:t>
              </w:r>
              <w:r w:rsidR="00FC749D" w:rsidRPr="009631A7">
                <w:rPr>
                  <w:rStyle w:val="Hyperlink"/>
                  <w:rFonts w:asciiTheme="minorHAnsi" w:hAnsiTheme="minorHAnsi" w:cs="Arial"/>
                  <w:i/>
                  <w:iCs/>
                  <w:color w:val="000000"/>
                  <w:sz w:val="18"/>
                  <w:szCs w:val="18"/>
                  <w:highlight w:val="white"/>
                  <w:lang w:val="en-US" w:eastAsia="el-GR"/>
                </w:rPr>
                <w:t>A</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Fdbpedia</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org</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Fpage</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FYellowfin</w:t>
              </w:r>
              <w:r w:rsidR="00FC749D" w:rsidRPr="009631A7">
                <w:rPr>
                  <w:rStyle w:val="Hyperlink"/>
                  <w:rFonts w:asciiTheme="minorHAnsi" w:hAnsiTheme="minorHAnsi" w:cs="Arial"/>
                  <w:i/>
                  <w:iCs/>
                  <w:color w:val="000000"/>
                  <w:sz w:val="18"/>
                  <w:szCs w:val="18"/>
                  <w:highlight w:val="white"/>
                  <w:lang w:eastAsia="el-GR"/>
                </w:rPr>
                <w:t>_</w:t>
              </w:r>
              <w:r w:rsidR="00FC749D" w:rsidRPr="009631A7">
                <w:rPr>
                  <w:rStyle w:val="Hyperlink"/>
                  <w:rFonts w:asciiTheme="minorHAnsi" w:hAnsiTheme="minorHAnsi" w:cs="Arial"/>
                  <w:i/>
                  <w:iCs/>
                  <w:color w:val="000000"/>
                  <w:sz w:val="18"/>
                  <w:szCs w:val="18"/>
                  <w:highlight w:val="white"/>
                  <w:lang w:val="en-US" w:eastAsia="el-GR"/>
                </w:rPr>
                <w:t>tuna</w:t>
              </w:r>
            </w:hyperlink>
          </w:p>
          <w:p w:rsidR="00FC749D" w:rsidRPr="009631A7" w:rsidRDefault="00FC749D" w:rsidP="00644193">
            <w:pPr>
              <w:pStyle w:val="NormalWeb"/>
              <w:spacing w:before="0" w:after="0" w:line="286" w:lineRule="atLeast"/>
              <w:jc w:val="both"/>
              <w:rPr>
                <w:rFonts w:asciiTheme="minorHAnsi" w:hAnsiTheme="minorHAnsi"/>
                <w:b/>
                <w:bCs/>
                <w:sz w:val="18"/>
                <w:szCs w:val="18"/>
                <w:lang w:eastAsia="el-GR"/>
              </w:rPr>
            </w:pPr>
          </w:p>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lastRenderedPageBreak/>
              <w:t>OR</w:t>
            </w:r>
          </w:p>
          <w:p w:rsidR="00FC749D" w:rsidRPr="009631A7" w:rsidRDefault="0043177B" w:rsidP="00644193">
            <w:pPr>
              <w:pStyle w:val="NormalWeb"/>
              <w:spacing w:before="0" w:after="0" w:line="286" w:lineRule="atLeast"/>
              <w:jc w:val="both"/>
              <w:rPr>
                <w:rFonts w:asciiTheme="minorHAnsi" w:hAnsiTheme="minorHAnsi"/>
                <w:b/>
                <w:bCs/>
                <w:sz w:val="18"/>
                <w:szCs w:val="18"/>
                <w:lang w:eastAsia="el-GR"/>
              </w:rPr>
            </w:pPr>
            <w:hyperlink r:id="rId77" w:history="1"/>
          </w:p>
          <w:p w:rsidR="00FC749D" w:rsidRPr="009631A7" w:rsidRDefault="0043177B" w:rsidP="00644193">
            <w:pPr>
              <w:pStyle w:val="NormalWeb"/>
              <w:spacing w:before="0" w:after="0" w:line="286" w:lineRule="atLeast"/>
              <w:jc w:val="both"/>
              <w:rPr>
                <w:rFonts w:asciiTheme="minorHAnsi" w:hAnsiTheme="minorHAnsi"/>
              </w:rPr>
            </w:pPr>
            <w:hyperlink r:id="rId78" w:history="1">
              <w:r w:rsidR="00FC749D" w:rsidRPr="009631A7">
                <w:rPr>
                  <w:rStyle w:val="Hyperlink"/>
                  <w:rFonts w:asciiTheme="minorHAnsi" w:hAnsiTheme="minorHAnsi" w:cs="Arial"/>
                  <w:i/>
                  <w:iCs/>
                  <w:color w:val="000000"/>
                  <w:sz w:val="18"/>
                  <w:szCs w:val="18"/>
                  <w:highlight w:val="white"/>
                  <w:lang w:val="en-US" w:eastAsia="el-GR"/>
                </w:rPr>
                <w:t>http</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localhost</w:t>
              </w:r>
              <w:r w:rsidR="00FC749D" w:rsidRPr="009631A7">
                <w:rPr>
                  <w:rStyle w:val="Hyperlink"/>
                  <w:rFonts w:asciiTheme="minorHAnsi" w:hAnsiTheme="minorHAnsi" w:cs="Arial"/>
                  <w:i/>
                  <w:iCs/>
                  <w:color w:val="000000"/>
                  <w:sz w:val="18"/>
                  <w:szCs w:val="18"/>
                  <w:highlight w:val="white"/>
                  <w:lang w:eastAsia="el-GR"/>
                </w:rPr>
                <w:t>:8084/</w:t>
              </w:r>
              <w:r w:rsidR="00FC749D" w:rsidRPr="009631A7">
                <w:rPr>
                  <w:rStyle w:val="Hyperlink"/>
                  <w:rFonts w:asciiTheme="minorHAnsi" w:hAnsiTheme="minorHAnsi" w:cs="Arial"/>
                  <w:i/>
                  <w:iCs/>
                  <w:color w:val="000000"/>
                  <w:sz w:val="18"/>
                  <w:szCs w:val="18"/>
                  <w:highlight w:val="white"/>
                  <w:lang w:val="en-US" w:eastAsia="el-GR"/>
                </w:rPr>
                <w:t>LifeWatchAnnotation</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annotations</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target</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user</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papadako</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uri</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http</w:t>
              </w:r>
              <w:r w:rsidR="00FC749D" w:rsidRPr="009631A7">
                <w:rPr>
                  <w:rStyle w:val="Hyperlink"/>
                  <w:rFonts w:asciiTheme="minorHAnsi" w:hAnsiTheme="minorHAnsi" w:cs="Arial"/>
                  <w:i/>
                  <w:iCs/>
                  <w:color w:val="000000"/>
                  <w:sz w:val="18"/>
                  <w:szCs w:val="18"/>
                  <w:highlight w:val="white"/>
                  <w:lang w:eastAsia="el-GR"/>
                </w:rPr>
                <w:t>%3</w:t>
              </w:r>
              <w:r w:rsidR="00FC749D" w:rsidRPr="009631A7">
                <w:rPr>
                  <w:rStyle w:val="Hyperlink"/>
                  <w:rFonts w:asciiTheme="minorHAnsi" w:hAnsiTheme="minorHAnsi" w:cs="Arial"/>
                  <w:i/>
                  <w:iCs/>
                  <w:color w:val="000000"/>
                  <w:sz w:val="18"/>
                  <w:szCs w:val="18"/>
                  <w:highlight w:val="white"/>
                  <w:lang w:val="en-US" w:eastAsia="el-GR"/>
                </w:rPr>
                <w:t>A</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Fdbpedia</w:t>
              </w:r>
              <w:r w:rsidR="00FC749D" w:rsidRPr="009631A7">
                <w:rPr>
                  <w:rStyle w:val="Hyperlink"/>
                  <w:rFonts w:asciiTheme="minorHAnsi" w:hAnsiTheme="minorHAnsi" w:cs="Arial"/>
                  <w:i/>
                  <w:iCs/>
                  <w:color w:val="000000"/>
                  <w:sz w:val="18"/>
                  <w:szCs w:val="18"/>
                  <w:highlight w:val="white"/>
                  <w:lang w:eastAsia="el-GR"/>
                </w:rPr>
                <w:t>.</w:t>
              </w:r>
              <w:r w:rsidR="00FC749D" w:rsidRPr="009631A7">
                <w:rPr>
                  <w:rStyle w:val="Hyperlink"/>
                  <w:rFonts w:asciiTheme="minorHAnsi" w:hAnsiTheme="minorHAnsi" w:cs="Arial"/>
                  <w:i/>
                  <w:iCs/>
                  <w:color w:val="000000"/>
                  <w:sz w:val="18"/>
                  <w:szCs w:val="18"/>
                  <w:highlight w:val="white"/>
                  <w:lang w:val="en-US" w:eastAsia="el-GR"/>
                </w:rPr>
                <w:t>org</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Fpage</w:t>
              </w:r>
              <w:r w:rsidR="00FC749D" w:rsidRPr="009631A7">
                <w:rPr>
                  <w:rStyle w:val="Hyperlink"/>
                  <w:rFonts w:asciiTheme="minorHAnsi" w:hAnsiTheme="minorHAnsi" w:cs="Arial"/>
                  <w:i/>
                  <w:iCs/>
                  <w:color w:val="000000"/>
                  <w:sz w:val="18"/>
                  <w:szCs w:val="18"/>
                  <w:highlight w:val="white"/>
                  <w:lang w:eastAsia="el-GR"/>
                </w:rPr>
                <w:t>%2</w:t>
              </w:r>
              <w:r w:rsidR="00FC749D" w:rsidRPr="009631A7">
                <w:rPr>
                  <w:rStyle w:val="Hyperlink"/>
                  <w:rFonts w:asciiTheme="minorHAnsi" w:hAnsiTheme="minorHAnsi" w:cs="Arial"/>
                  <w:i/>
                  <w:iCs/>
                  <w:color w:val="000000"/>
                  <w:sz w:val="18"/>
                  <w:szCs w:val="18"/>
                  <w:highlight w:val="white"/>
                  <w:lang w:val="en-US" w:eastAsia="el-GR"/>
                </w:rPr>
                <w:t>FYellowfin</w:t>
              </w:r>
              <w:r w:rsidR="00FC749D" w:rsidRPr="009631A7">
                <w:rPr>
                  <w:rStyle w:val="Hyperlink"/>
                  <w:rFonts w:asciiTheme="minorHAnsi" w:hAnsiTheme="minorHAnsi" w:cs="Arial"/>
                  <w:i/>
                  <w:iCs/>
                  <w:color w:val="000000"/>
                  <w:sz w:val="18"/>
                  <w:szCs w:val="18"/>
                  <w:highlight w:val="white"/>
                  <w:lang w:eastAsia="el-GR"/>
                </w:rPr>
                <w:t>_</w:t>
              </w:r>
              <w:r w:rsidR="00FC749D" w:rsidRPr="009631A7">
                <w:rPr>
                  <w:rStyle w:val="Hyperlink"/>
                  <w:rFonts w:asciiTheme="minorHAnsi" w:hAnsiTheme="minorHAnsi" w:cs="Arial"/>
                  <w:i/>
                  <w:iCs/>
                  <w:color w:val="000000"/>
                  <w:sz w:val="18"/>
                  <w:szCs w:val="18"/>
                  <w:highlight w:val="white"/>
                  <w:lang w:val="en-US" w:eastAsia="el-GR"/>
                </w:rPr>
                <w:t>tuna</w:t>
              </w:r>
            </w:hyperlink>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lastRenderedPageBreak/>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rPr>
          <w:trHeight w:val="176"/>
        </w:trPr>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2"/>
                <w:szCs w:val="22"/>
                <w:lang w:val="en-US" w:eastAsia="el-GR"/>
              </w:rPr>
              <w:t xml:space="preserve">The </w:t>
            </w:r>
            <w:r w:rsidRPr="009631A7">
              <w:rPr>
                <w:rFonts w:asciiTheme="minorHAnsi" w:hAnsiTheme="minorHAnsi" w:cs="Arial"/>
                <w:i/>
                <w:iCs/>
                <w:color w:val="000000"/>
                <w:sz w:val="22"/>
                <w:szCs w:val="22"/>
                <w:lang w:val="en-US" w:eastAsia="el-GR"/>
              </w:rPr>
              <w:t xml:space="preserve">“”userID” </w:t>
            </w:r>
            <w:r w:rsidRPr="009631A7">
              <w:rPr>
                <w:rFonts w:asciiTheme="minorHAnsi" w:hAnsiTheme="minorHAnsi" w:cs="Arial"/>
                <w:color w:val="000000"/>
                <w:sz w:val="22"/>
                <w:szCs w:val="22"/>
                <w:lang w:val="en-US" w:eastAsia="el-GR"/>
              </w:rPr>
              <w:t>and the</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targetURI</w:t>
            </w:r>
            <w:r w:rsidRPr="009631A7">
              <w:rPr>
                <w:rFonts w:asciiTheme="minorHAnsi" w:hAnsiTheme="minorHAnsi" w:cs="Arial"/>
                <w:i/>
                <w:iCs/>
                <w:color w:val="000000"/>
                <w:sz w:val="22"/>
                <w:szCs w:val="22"/>
                <w:lang w:val="en-US" w:eastAsia="el-GR"/>
              </w:rPr>
              <w:t>”</w:t>
            </w:r>
            <w:r w:rsidRPr="009631A7">
              <w:rPr>
                <w:rFonts w:asciiTheme="minorHAnsi" w:hAnsiTheme="minorHAnsi" w:cs="Arial"/>
                <w:color w:val="000000"/>
                <w:sz w:val="22"/>
                <w:szCs w:val="22"/>
                <w:lang w:val="en-US" w:eastAsia="el-GR"/>
              </w:rPr>
              <w:t xml:space="preserve"> of the</w:t>
            </w:r>
            <w:r w:rsidRPr="009631A7">
              <w:rPr>
                <w:rFonts w:asciiTheme="minorHAnsi" w:hAnsiTheme="minorHAnsi" w:cs="Arial"/>
                <w:color w:val="000000"/>
                <w:sz w:val="22"/>
                <w:szCs w:val="22"/>
                <w:highlight w:val="white"/>
                <w:lang w:val="en-US" w:eastAsia="el-GR"/>
              </w:rPr>
              <w:t xml:space="preserve"> annotations we want to retrieve. In this example the target is </w:t>
            </w:r>
            <w:r w:rsidRPr="009631A7">
              <w:rPr>
                <w:rFonts w:asciiTheme="minorHAnsi" w:hAnsiTheme="minorHAnsi" w:cs="Arial"/>
                <w:i/>
                <w:iCs/>
                <w:color w:val="000000"/>
                <w:sz w:val="22"/>
                <w:szCs w:val="22"/>
                <w:highlight w:val="white"/>
                <w:lang w:val="en-US" w:eastAsia="el-GR"/>
              </w:rPr>
              <w:t>“</w:t>
            </w:r>
            <w:hyperlink r:id="rId79" w:history="1">
              <w:r w:rsidRPr="009631A7">
                <w:rPr>
                  <w:rStyle w:val="Hyperlink"/>
                  <w:rFonts w:asciiTheme="minorHAnsi" w:hAnsiTheme="minorHAnsi" w:cs="Arial"/>
                  <w:b/>
                  <w:bCs/>
                  <w:color w:val="000000"/>
                  <w:sz w:val="18"/>
                  <w:szCs w:val="18"/>
                  <w:highlight w:val="white"/>
                  <w:lang w:val="en-US" w:eastAsia="el-GR"/>
                </w:rPr>
                <w:t>http://dbpedia.org/page/Yellowfin_tuna</w:t>
              </w:r>
            </w:hyperlink>
            <w:r w:rsidRPr="009631A7">
              <w:rPr>
                <w:rFonts w:asciiTheme="minorHAnsi" w:hAnsiTheme="minorHAnsi" w:cs="Arial"/>
                <w:i/>
                <w:iCs/>
                <w:color w:val="000000"/>
                <w:sz w:val="18"/>
                <w:szCs w:val="18"/>
                <w:highlight w:val="white"/>
                <w:lang w:val="en-US" w:eastAsia="el-GR"/>
              </w:rPr>
              <w:t xml:space="preserve">” </w:t>
            </w:r>
            <w:r w:rsidRPr="009631A7">
              <w:rPr>
                <w:rFonts w:asciiTheme="minorHAnsi" w:hAnsiTheme="minorHAnsi" w:cs="Arial"/>
                <w:color w:val="000000"/>
                <w:sz w:val="18"/>
                <w:szCs w:val="18"/>
                <w:highlight w:val="white"/>
                <w:lang w:val="en-US" w:eastAsia="el-GR"/>
              </w:rPr>
              <w:t xml:space="preserve">and the user is </w:t>
            </w:r>
            <w:r w:rsidRPr="009631A7">
              <w:rPr>
                <w:rFonts w:asciiTheme="minorHAnsi" w:hAnsiTheme="minorHAnsi" w:cs="Arial"/>
                <w:i/>
                <w:iCs/>
                <w:color w:val="000000"/>
                <w:sz w:val="18"/>
                <w:szCs w:val="18"/>
                <w:highlight w:val="white"/>
                <w:lang w:val="en-US" w:eastAsia="el-GR"/>
              </w:rPr>
              <w:t>“papadako”</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OK</w:t>
            </w:r>
            <w:r w:rsidRPr="009631A7">
              <w:rPr>
                <w:rFonts w:asciiTheme="minorHAnsi" w:hAnsiTheme="minorHAnsi" w:cs="Arial"/>
                <w:color w:val="000000"/>
                <w:sz w:val="22"/>
                <w:szCs w:val="22"/>
                <w:lang w:val="en-US" w:eastAsia="el-GR"/>
              </w:rPr>
              <w:t xml:space="preserve"> and the stored annotations targeting target with URI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targetURI</w:t>
            </w:r>
            <w:r w:rsidRPr="009631A7">
              <w:rPr>
                <w:rFonts w:asciiTheme="minorHAnsi" w:hAnsiTheme="minorHAnsi" w:cs="Arial"/>
                <w:i/>
                <w:iCs/>
                <w:color w:val="000000"/>
                <w:sz w:val="22"/>
                <w:szCs w:val="22"/>
                <w:lang w:val="en-US" w:eastAsia="el-GR"/>
              </w:rPr>
              <w:t xml:space="preserve">” </w:t>
            </w:r>
            <w:r w:rsidRPr="009631A7">
              <w:rPr>
                <w:rFonts w:asciiTheme="minorHAnsi" w:hAnsiTheme="minorHAnsi" w:cs="Arial"/>
                <w:color w:val="000000"/>
                <w:sz w:val="22"/>
                <w:szCs w:val="22"/>
                <w:lang w:val="en-US" w:eastAsia="el-GR"/>
              </w:rPr>
              <w:t xml:space="preserve">created by user </w:t>
            </w:r>
            <w:r w:rsidRPr="009631A7">
              <w:rPr>
                <w:rFonts w:asciiTheme="minorHAnsi" w:hAnsiTheme="minorHAnsi" w:cs="Arial"/>
                <w:i/>
                <w:iCs/>
                <w:color w:val="000000"/>
                <w:sz w:val="22"/>
                <w:szCs w:val="22"/>
                <w:lang w:val="en-US" w:eastAsia="el-GR"/>
              </w:rPr>
              <w:t xml:space="preserve">“userID”  </w:t>
            </w:r>
            <w:r w:rsidRPr="009631A7">
              <w:rPr>
                <w:rFonts w:asciiTheme="minorHAnsi" w:hAnsiTheme="minorHAnsi" w:cs="Arial"/>
                <w:color w:val="000000"/>
                <w:sz w:val="22"/>
                <w:szCs w:val="22"/>
                <w:lang w:val="en-US" w:eastAsia="el-GR"/>
              </w:rPr>
              <w:t xml:space="preserve">in JSON-LD format, else </w:t>
            </w:r>
            <w:r w:rsidRPr="009631A7">
              <w:rPr>
                <w:rFonts w:asciiTheme="minorHAnsi" w:hAnsiTheme="minorHAnsi" w:cs="Arial"/>
                <w:b/>
                <w:bCs/>
                <w:color w:val="000000"/>
                <w:sz w:val="22"/>
                <w:szCs w:val="22"/>
                <w:lang w:val="en-US" w:eastAsia="el-GR"/>
              </w:rPr>
              <w:t xml:space="preserve">404 Not Found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This method returns a JSON-LD representation of all the annotations stored in the triple store, targeting the URI “</w:t>
            </w:r>
            <w:r w:rsidRPr="009631A7">
              <w:rPr>
                <w:rFonts w:asciiTheme="minorHAnsi" w:hAnsiTheme="minorHAnsi" w:cs="Arial"/>
                <w:i/>
                <w:iCs/>
                <w:color w:val="000000"/>
                <w:sz w:val="18"/>
                <w:szCs w:val="18"/>
                <w:lang w:val="en-US" w:eastAsia="el-GR"/>
              </w:rPr>
              <w:t xml:space="preserve">targetURI” </w:t>
            </w:r>
            <w:r w:rsidRPr="009631A7">
              <w:rPr>
                <w:rFonts w:asciiTheme="minorHAnsi" w:hAnsiTheme="minorHAnsi" w:cs="Arial"/>
                <w:color w:val="000000"/>
                <w:sz w:val="18"/>
                <w:szCs w:val="18"/>
                <w:lang w:val="en-US" w:eastAsia="el-GR"/>
              </w:rPr>
              <w:t xml:space="preserve">and created by the user </w:t>
            </w:r>
            <w:r w:rsidRPr="009631A7">
              <w:rPr>
                <w:rFonts w:asciiTheme="minorHAnsi" w:hAnsiTheme="minorHAnsi" w:cs="Arial"/>
                <w:i/>
                <w:iCs/>
                <w:color w:val="000000"/>
                <w:sz w:val="22"/>
                <w:szCs w:val="22"/>
                <w:lang w:val="en-US" w:eastAsia="el-GR"/>
              </w:rPr>
              <w:t xml:space="preserve">userID” </w:t>
            </w:r>
            <w:r w:rsidRPr="009631A7">
              <w:rPr>
                <w:rFonts w:asciiTheme="minorHAnsi" w:hAnsiTheme="minorHAnsi" w:cs="Arial"/>
                <w:color w:val="000000"/>
                <w:sz w:val="21"/>
                <w:szCs w:val="21"/>
                <w:lang w:val="en-US" w:eastAsia="el-GR"/>
              </w:rPr>
              <w:t>. There is no corresponding action in the Web Annotation Protocol.</w:t>
            </w:r>
          </w:p>
        </w:tc>
      </w:tr>
    </w:tbl>
    <w:p w:rsidR="00FC749D" w:rsidRPr="009631A7" w:rsidRDefault="00FC749D" w:rsidP="00FC749D"/>
    <w:p w:rsidR="00FC749D" w:rsidRPr="009631A7" w:rsidRDefault="00FC749D" w:rsidP="00FC749D"/>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 xml:space="preserve">Retrieve Annotations of Type </w:t>
            </w:r>
            <w:r w:rsidRPr="009631A7">
              <w:rPr>
                <w:rFonts w:asciiTheme="minorHAnsi" w:hAnsiTheme="minorHAnsi"/>
                <w:b/>
                <w:bCs/>
                <w:i/>
                <w:iCs/>
                <w:sz w:val="18"/>
                <w:szCs w:val="18"/>
                <w:lang w:val="en-US" w:eastAsia="el-GR"/>
              </w:rPr>
              <w:t>“</w:t>
            </w:r>
            <w:r w:rsidRPr="009631A7">
              <w:rPr>
                <w:rFonts w:asciiTheme="minorHAnsi" w:hAnsiTheme="minorHAnsi" w:cs="Arial"/>
                <w:b/>
                <w:bCs/>
                <w:i/>
                <w:iCs/>
                <w:color w:val="000000"/>
                <w:sz w:val="18"/>
                <w:szCs w:val="18"/>
                <w:lang w:val="en-US" w:eastAsia="el-GR"/>
              </w:rPr>
              <w:t>typeURI</w:t>
            </w:r>
            <w:r w:rsidRPr="009631A7">
              <w:rPr>
                <w:rFonts w:asciiTheme="minorHAnsi" w:hAnsiTheme="minorHAnsi"/>
                <w:b/>
                <w:bCs/>
                <w:i/>
                <w:iCs/>
                <w:sz w:val="18"/>
                <w:szCs w:val="18"/>
                <w:lang w:val="en-US" w:eastAsia="el-GR"/>
              </w:rPr>
              <w:t>”</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localhost</w:t>
            </w:r>
            <w:r w:rsidRPr="009631A7">
              <w:rPr>
                <w:rFonts w:asciiTheme="minorHAnsi" w:hAnsiTheme="minorHAnsi" w:cs="Arial"/>
                <w:b/>
                <w:bCs/>
                <w:color w:val="000000"/>
                <w:sz w:val="18"/>
                <w:szCs w:val="18"/>
                <w:highlight w:val="white"/>
                <w:lang w:eastAsia="el-GR"/>
              </w:rPr>
              <w:t>:8084/</w:t>
            </w:r>
            <w:r w:rsidRPr="009631A7">
              <w:rPr>
                <w:rFonts w:asciiTheme="minorHAnsi" w:hAnsiTheme="minorHAnsi" w:cs="Arial"/>
                <w:b/>
                <w:bCs/>
                <w:color w:val="000000"/>
                <w:sz w:val="18"/>
                <w:szCs w:val="18"/>
                <w:highlight w:val="white"/>
                <w:lang w:val="en-US" w:eastAsia="el-GR"/>
              </w:rPr>
              <w:t>LifeWatchAnnotation</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annotations</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type</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uri</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%3</w:t>
            </w:r>
            <w:r w:rsidRPr="009631A7">
              <w:rPr>
                <w:rFonts w:asciiTheme="minorHAnsi" w:hAnsiTheme="minorHAnsi" w:cs="Arial"/>
                <w:b/>
                <w:bCs/>
                <w:color w:val="000000"/>
                <w:sz w:val="18"/>
                <w:szCs w:val="18"/>
                <w:highlight w:val="white"/>
                <w:lang w:val="en-US" w:eastAsia="el-GR"/>
              </w:rPr>
              <w:t>A</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Fpurl</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obolibrary</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org</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Fobo</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FCMO</w:t>
            </w:r>
            <w:r w:rsidRPr="009631A7">
              <w:rPr>
                <w:rFonts w:asciiTheme="minorHAnsi" w:hAnsiTheme="minorHAnsi" w:cs="Arial"/>
                <w:b/>
                <w:bCs/>
                <w:color w:val="000000"/>
                <w:sz w:val="18"/>
                <w:szCs w:val="18"/>
                <w:highlight w:val="white"/>
                <w:lang w:eastAsia="el-GR"/>
              </w:rPr>
              <w:t>_0000013</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GET</w:t>
            </w:r>
          </w:p>
        </w:tc>
      </w:tr>
      <w:tr w:rsidR="00FC749D" w:rsidRPr="009631A7" w:rsidTr="00917975">
        <w:trPr>
          <w:trHeight w:val="176"/>
        </w:trPr>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color w:val="000000"/>
                <w:sz w:val="22"/>
                <w:szCs w:val="22"/>
                <w:lang w:val="en-US" w:eastAsia="el-GR"/>
              </w:rPr>
              <w:t xml:space="preserve">The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typeURI</w:t>
            </w:r>
            <w:r w:rsidRPr="009631A7">
              <w:rPr>
                <w:rFonts w:asciiTheme="minorHAnsi" w:hAnsiTheme="minorHAnsi" w:cs="Arial"/>
                <w:i/>
                <w:iCs/>
                <w:color w:val="000000"/>
                <w:sz w:val="22"/>
                <w:szCs w:val="22"/>
                <w:lang w:val="en-US" w:eastAsia="el-GR"/>
              </w:rPr>
              <w:t>”</w:t>
            </w:r>
            <w:r w:rsidRPr="009631A7">
              <w:rPr>
                <w:rFonts w:asciiTheme="minorHAnsi" w:hAnsiTheme="minorHAnsi" w:cs="Arial"/>
                <w:color w:val="000000"/>
                <w:sz w:val="22"/>
                <w:szCs w:val="22"/>
                <w:lang w:val="en-US" w:eastAsia="el-GR"/>
              </w:rPr>
              <w:t xml:space="preserve"> is the body type of the annotations we </w:t>
            </w:r>
            <w:r w:rsidRPr="009631A7">
              <w:rPr>
                <w:rFonts w:asciiTheme="minorHAnsi" w:hAnsiTheme="minorHAnsi" w:cs="Arial"/>
                <w:color w:val="000000"/>
                <w:sz w:val="22"/>
                <w:szCs w:val="22"/>
                <w:highlight w:val="white"/>
                <w:lang w:val="en-US" w:eastAsia="el-GR"/>
              </w:rPr>
              <w:t xml:space="preserve">want to retrieve. In this example </w:t>
            </w:r>
            <w:r w:rsidRPr="009631A7">
              <w:rPr>
                <w:rFonts w:asciiTheme="minorHAnsi" w:hAnsiTheme="minorHAnsi" w:cs="Arial"/>
                <w:i/>
                <w:iCs/>
                <w:color w:val="000000"/>
                <w:sz w:val="22"/>
                <w:szCs w:val="22"/>
                <w:highlight w:val="white"/>
                <w:lang w:val="en-US" w:eastAsia="el-GR"/>
              </w:rPr>
              <w:t>“http://purl.obolibrary.org/obo/CMO_0000013</w:t>
            </w:r>
            <w:r w:rsidRPr="009631A7">
              <w:rPr>
                <w:rFonts w:asciiTheme="minorHAnsi" w:hAnsiTheme="minorHAnsi" w:cs="Arial"/>
                <w:i/>
                <w:iCs/>
                <w:color w:val="000000"/>
                <w:sz w:val="18"/>
                <w:szCs w:val="18"/>
                <w:highlight w:val="white"/>
                <w:lang w:val="en-US" w:eastAsia="el-GR"/>
              </w:rP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 OK</w:t>
            </w:r>
            <w:r w:rsidRPr="009631A7">
              <w:rPr>
                <w:rFonts w:asciiTheme="minorHAnsi" w:hAnsiTheme="minorHAnsi" w:cs="Arial"/>
                <w:color w:val="000000"/>
                <w:sz w:val="22"/>
                <w:szCs w:val="22"/>
                <w:lang w:val="en-US" w:eastAsia="el-GR"/>
              </w:rPr>
              <w:t xml:space="preserve"> Status and the stored annotations with body type of </w:t>
            </w:r>
            <w:r w:rsidRPr="009631A7">
              <w:rPr>
                <w:rFonts w:asciiTheme="minorHAnsi" w:hAnsiTheme="minorHAnsi" w:cs="Arial"/>
                <w:i/>
                <w:iCs/>
                <w:color w:val="000000"/>
                <w:sz w:val="22"/>
                <w:szCs w:val="22"/>
                <w:lang w:val="en-US" w:eastAsia="el-GR"/>
              </w:rPr>
              <w:t>“</w:t>
            </w:r>
            <w:r w:rsidRPr="009631A7">
              <w:rPr>
                <w:rFonts w:asciiTheme="minorHAnsi" w:hAnsiTheme="minorHAnsi" w:cs="Arial"/>
                <w:i/>
                <w:iCs/>
                <w:color w:val="000000"/>
                <w:sz w:val="18"/>
                <w:szCs w:val="18"/>
                <w:lang w:val="en-US" w:eastAsia="el-GR"/>
              </w:rPr>
              <w:t>typeURI</w:t>
            </w:r>
            <w:r w:rsidRPr="009631A7">
              <w:rPr>
                <w:rFonts w:asciiTheme="minorHAnsi" w:hAnsiTheme="minorHAnsi" w:cs="Arial"/>
                <w:i/>
                <w:iCs/>
                <w:color w:val="000000"/>
                <w:sz w:val="22"/>
                <w:szCs w:val="22"/>
                <w:lang w:val="en-US" w:eastAsia="el-GR"/>
              </w:rPr>
              <w:t xml:space="preserve">” </w:t>
            </w:r>
            <w:r w:rsidRPr="009631A7">
              <w:rPr>
                <w:rFonts w:asciiTheme="minorHAnsi" w:hAnsiTheme="minorHAnsi" w:cs="Arial"/>
                <w:color w:val="000000"/>
                <w:sz w:val="22"/>
                <w:szCs w:val="22"/>
                <w:lang w:val="en-US" w:eastAsia="el-GR"/>
              </w:rPr>
              <w:t xml:space="preserve">in JSON-LD format if annotations are found, else </w:t>
            </w:r>
            <w:r w:rsidRPr="009631A7">
              <w:rPr>
                <w:rFonts w:asciiTheme="minorHAnsi" w:hAnsiTheme="minorHAnsi" w:cs="Arial"/>
                <w:b/>
                <w:bCs/>
                <w:color w:val="000000"/>
                <w:sz w:val="22"/>
                <w:szCs w:val="22"/>
                <w:lang w:val="en-US" w:eastAsia="el-GR"/>
              </w:rPr>
              <w:t xml:space="preserve">404 Not Found </w:t>
            </w:r>
            <w:r w:rsidRPr="009631A7">
              <w:rPr>
                <w:rFonts w:asciiTheme="minorHAnsi" w:hAnsiTheme="minorHAnsi" w:cs="Arial"/>
                <w:color w:val="000000"/>
                <w:sz w:val="22"/>
                <w:szCs w:val="22"/>
                <w:lang w:val="en-US" w:eastAsia="el-GR"/>
              </w:rPr>
              <w:t>Status.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This method returns a JSON-LD representation of all the annotations stored in the triple store that have a body type of “</w:t>
            </w:r>
            <w:r w:rsidRPr="009631A7">
              <w:rPr>
                <w:rFonts w:asciiTheme="minorHAnsi" w:hAnsiTheme="minorHAnsi" w:cs="Arial"/>
                <w:i/>
                <w:iCs/>
                <w:color w:val="000000"/>
                <w:sz w:val="18"/>
                <w:szCs w:val="18"/>
                <w:lang w:val="en-US" w:eastAsia="el-GR"/>
              </w:rPr>
              <w:t>typeURI”</w:t>
            </w:r>
            <w:r w:rsidRPr="009631A7">
              <w:rPr>
                <w:rFonts w:asciiTheme="minorHAnsi" w:hAnsiTheme="minorHAnsi" w:cs="Arial"/>
                <w:color w:val="000000"/>
                <w:sz w:val="21"/>
                <w:szCs w:val="21"/>
                <w:lang w:val="en-US" w:eastAsia="el-GR"/>
              </w:rPr>
              <w:t>. There is no corresponding action in the Web Annotation Protocol.</w:t>
            </w:r>
          </w:p>
        </w:tc>
      </w:tr>
    </w:tbl>
    <w:p w:rsidR="00FC749D" w:rsidRPr="009631A7" w:rsidRDefault="00FC749D" w:rsidP="00FC749D"/>
    <w:p w:rsidR="00FC749D" w:rsidRPr="009631A7" w:rsidRDefault="00FC749D" w:rsidP="00917975">
      <w:pPr>
        <w:pStyle w:val="Heading4"/>
        <w:rPr>
          <w:rFonts w:asciiTheme="minorHAnsi" w:eastAsia="Times New Roman" w:hAnsiTheme="minorHAnsi" w:cs="Arial"/>
          <w:color w:val="000000"/>
          <w:lang w:val="en-US" w:eastAsia="el-GR"/>
        </w:rPr>
      </w:pPr>
      <w:r w:rsidRPr="009631A7">
        <w:rPr>
          <w:rFonts w:asciiTheme="minorHAnsi" w:hAnsiTheme="minorHAnsi"/>
        </w:rPr>
        <w:t>Update of Annotation</w:t>
      </w:r>
    </w:p>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Update Annotation with ID “</w:t>
            </w:r>
            <w:r w:rsidRPr="009631A7">
              <w:rPr>
                <w:rFonts w:asciiTheme="minorHAnsi" w:hAnsiTheme="minorHAnsi"/>
                <w:b/>
                <w:bCs/>
                <w:i/>
                <w:iCs/>
                <w:sz w:val="18"/>
                <w:szCs w:val="18"/>
                <w:lang w:val="en-US" w:eastAsia="el-GR"/>
              </w:rPr>
              <w:t>UUID”</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http://localhost:8084/LifeWatchAnnotation/annotations/</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PUT</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sz w:val="21"/>
                <w:szCs w:val="21"/>
                <w:lang w:val="en-US"/>
              </w:rPr>
            </w:pPr>
            <w:r w:rsidRPr="009631A7">
              <w:rPr>
                <w:rFonts w:asciiTheme="minorHAnsi" w:hAnsiTheme="minorHAnsi" w:cs="Arial"/>
                <w:color w:val="000000"/>
                <w:sz w:val="21"/>
                <w:szCs w:val="21"/>
                <w:highlight w:val="white"/>
                <w:lang w:val="en-US" w:eastAsia="el-GR"/>
              </w:rPr>
              <w:t>A Web Annotation annotation in JSON-LD format.</w:t>
            </w:r>
          </w:p>
          <w:p w:rsidR="00FC749D" w:rsidRPr="009631A7" w:rsidRDefault="00FC749D" w:rsidP="00644193">
            <w:pPr>
              <w:pStyle w:val="NormalWeb"/>
              <w:spacing w:before="0" w:after="0" w:line="286" w:lineRule="atLeast"/>
              <w:jc w:val="both"/>
              <w:rPr>
                <w:rFonts w:asciiTheme="minorHAnsi" w:hAnsiTheme="minorHAnsi"/>
                <w:sz w:val="21"/>
                <w:szCs w:val="21"/>
                <w:lang w:val="en-US"/>
              </w:rPr>
            </w:pPr>
          </w:p>
          <w:p w:rsidR="00FC749D" w:rsidRPr="009631A7" w:rsidRDefault="00FC749D" w:rsidP="00644193">
            <w:pPr>
              <w:pStyle w:val="NormalWeb"/>
              <w:spacing w:before="0" w:after="0" w:line="286" w:lineRule="atLeast"/>
              <w:jc w:val="both"/>
              <w:rPr>
                <w:rFonts w:asciiTheme="minorHAnsi" w:hAnsiTheme="minorHAnsi" w:cs="Arial"/>
                <w:color w:val="000000"/>
                <w:sz w:val="18"/>
                <w:szCs w:val="18"/>
                <w:lang w:val="en-US" w:eastAsia="el-GR"/>
              </w:rPr>
            </w:pPr>
            <w:r w:rsidRPr="009631A7">
              <w:rPr>
                <w:rFonts w:asciiTheme="minorHAnsi" w:hAnsiTheme="minorHAnsi" w:cs="Arial"/>
                <w:color w:val="000000"/>
                <w:sz w:val="18"/>
                <w:szCs w:val="18"/>
                <w:highlight w:val="white"/>
                <w:lang w:val="en-US" w:eastAsia="el-GR"/>
              </w:rPr>
              <w:t xml:space="preserve">"@context":"https://raw.githubusercontent.com/w3c/web-annotation/gh-pages/jsonld/anno.jsonld", </w:t>
            </w:r>
            <w:r w:rsidRPr="009631A7">
              <w:rPr>
                <w:rFonts w:asciiTheme="minorHAnsi" w:hAnsiTheme="minorHAnsi" w:cs="Arial"/>
                <w:color w:val="000000"/>
                <w:sz w:val="18"/>
                <w:szCs w:val="18"/>
                <w:lang w:val="en-US" w:eastAsia="el-GR"/>
              </w:rPr>
              <w:br/>
              <w:t>“@id”:http://localhost:8084/LifeWatchAnnotation/annotations/7d3292b7-90c5-4a2a-bc1c-37555eb5126c</w:t>
            </w:r>
          </w:p>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18"/>
                <w:szCs w:val="18"/>
                <w:lang w:val="en-US" w:eastAsia="el-GR"/>
              </w:rPr>
              <w:lastRenderedPageBreak/>
              <w:t xml:space="preserve">"@type":"oa:Annotation", </w:t>
            </w:r>
            <w:r w:rsidRPr="009631A7">
              <w:rPr>
                <w:rFonts w:asciiTheme="minorHAnsi" w:hAnsiTheme="minorHAnsi" w:cs="Arial"/>
                <w:color w:val="000000"/>
                <w:sz w:val="18"/>
                <w:szCs w:val="18"/>
                <w:lang w:val="en-US" w:eastAsia="el-GR"/>
              </w:rPr>
              <w:br/>
              <w:t xml:space="preserve">"body":{ </w:t>
            </w:r>
            <w:r w:rsidRPr="009631A7">
              <w:rPr>
                <w:rFonts w:asciiTheme="minorHAnsi" w:hAnsiTheme="minorHAnsi" w:cs="Arial"/>
                <w:color w:val="000000"/>
                <w:sz w:val="18"/>
                <w:szCs w:val="18"/>
                <w:lang w:val="en-US" w:eastAsia="el-GR"/>
              </w:rPr>
              <w:br/>
              <w:t xml:space="preserve">"@type":"http://purl.obolibrary.org/obo/CMO_0000013", </w:t>
            </w:r>
            <w:r w:rsidRPr="009631A7">
              <w:rPr>
                <w:rFonts w:asciiTheme="minorHAnsi" w:hAnsiTheme="minorHAnsi" w:cs="Arial"/>
                <w:color w:val="000000"/>
                <w:sz w:val="18"/>
                <w:szCs w:val="18"/>
                <w:lang w:val="en-US" w:eastAsia="el-GR"/>
              </w:rPr>
              <w:br/>
              <w:t xml:space="preserve">"value":"http://polytraits.lifewatchgreece.eu/terms/BS_7"}, </w:t>
            </w:r>
            <w:r w:rsidRPr="009631A7">
              <w:rPr>
                <w:rFonts w:asciiTheme="minorHAnsi" w:hAnsiTheme="minorHAnsi" w:cs="Arial"/>
                <w:color w:val="000000"/>
                <w:sz w:val="18"/>
                <w:szCs w:val="18"/>
                <w:lang w:val="en-US" w:eastAsia="el-GR"/>
              </w:rPr>
              <w:br/>
              <w:t xml:space="preserve">"target":{ </w:t>
            </w:r>
            <w:r w:rsidRPr="009631A7">
              <w:rPr>
                <w:rFonts w:asciiTheme="minorHAnsi" w:hAnsiTheme="minorHAnsi" w:cs="Arial"/>
                <w:color w:val="000000"/>
                <w:sz w:val="18"/>
                <w:szCs w:val="18"/>
                <w:lang w:val="en-US" w:eastAsia="el-GR"/>
              </w:rPr>
              <w:br/>
              <w:t xml:space="preserve">"@id":"http://dbpedia.org/page/Another_Target"} </w:t>
            </w:r>
            <w:r w:rsidRPr="009631A7">
              <w:rPr>
                <w:rFonts w:asciiTheme="minorHAnsi" w:hAnsiTheme="minorHAnsi" w:cs="Arial"/>
                <w:color w:val="000000"/>
                <w:sz w:val="18"/>
                <w:szCs w:val="18"/>
                <w:lang w:val="en-US" w:eastAsia="el-GR"/>
              </w:rPr>
              <w:br/>
              <w:t>}</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lastRenderedPageBreak/>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 xml:space="preserve">200 OK </w:t>
            </w:r>
            <w:r w:rsidRPr="009631A7">
              <w:rPr>
                <w:rFonts w:asciiTheme="minorHAnsi" w:hAnsiTheme="minorHAnsi" w:cs="Arial"/>
                <w:color w:val="000000"/>
                <w:sz w:val="22"/>
                <w:szCs w:val="22"/>
                <w:lang w:val="en-US" w:eastAsia="el-GR"/>
              </w:rPr>
              <w:t>Status and the new updated stored annotation in JSON-LD format if a valid JSON-LD input and annotation with “</w:t>
            </w:r>
            <w:r w:rsidRPr="009631A7">
              <w:rPr>
                <w:rFonts w:asciiTheme="minorHAnsi" w:hAnsiTheme="minorHAnsi" w:cs="Arial"/>
                <w:i/>
                <w:iCs/>
                <w:color w:val="000000"/>
                <w:sz w:val="22"/>
                <w:szCs w:val="22"/>
                <w:lang w:val="en-US" w:eastAsia="el-GR"/>
              </w:rPr>
              <w:t>UUID”</w:t>
            </w:r>
            <w:r w:rsidRPr="009631A7">
              <w:rPr>
                <w:rFonts w:asciiTheme="minorHAnsi" w:hAnsiTheme="minorHAnsi" w:cs="Arial"/>
                <w:color w:val="000000"/>
                <w:sz w:val="22"/>
                <w:szCs w:val="22"/>
                <w:lang w:val="en-US" w:eastAsia="el-GR"/>
              </w:rPr>
              <w:t xml:space="preserve"> exists,  </w:t>
            </w:r>
            <w:r w:rsidRPr="009631A7">
              <w:rPr>
                <w:rFonts w:asciiTheme="minorHAnsi" w:hAnsiTheme="minorHAnsi" w:cs="Arial"/>
                <w:b/>
                <w:bCs/>
                <w:color w:val="000000"/>
                <w:sz w:val="22"/>
                <w:szCs w:val="22"/>
                <w:lang w:val="en-US" w:eastAsia="el-GR"/>
              </w:rPr>
              <w:t>204</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 xml:space="preserve">No Content </w:t>
            </w:r>
            <w:r w:rsidRPr="009631A7">
              <w:rPr>
                <w:rFonts w:asciiTheme="minorHAnsi" w:hAnsiTheme="minorHAnsi" w:cs="Arial"/>
                <w:color w:val="000000"/>
                <w:sz w:val="22"/>
                <w:szCs w:val="22"/>
                <w:lang w:val="en-US" w:eastAsia="el-GR"/>
              </w:rPr>
              <w:t xml:space="preserve">Status if such an annotation does not exist, else in case of a malformed JSON-LD input returns </w:t>
            </w:r>
            <w:r w:rsidRPr="009631A7">
              <w:rPr>
                <w:rFonts w:asciiTheme="minorHAnsi" w:hAnsiTheme="minorHAnsi" w:cs="Arial"/>
                <w:b/>
                <w:bCs/>
                <w:color w:val="000000"/>
                <w:sz w:val="22"/>
                <w:szCs w:val="22"/>
                <w:lang w:val="en-US" w:eastAsia="el-GR"/>
              </w:rPr>
              <w:t xml:space="preserve">400 Bad Request </w:t>
            </w:r>
            <w:r w:rsidRPr="009631A7">
              <w:rPr>
                <w:rFonts w:asciiTheme="minorHAnsi" w:hAnsiTheme="minorHAnsi" w:cs="Arial"/>
                <w:color w:val="000000"/>
                <w:sz w:val="22"/>
                <w:szCs w:val="22"/>
                <w:lang w:val="en-US" w:eastAsia="el-GR"/>
              </w:rPr>
              <w:t>Status.</w:t>
            </w:r>
          </w:p>
        </w:tc>
      </w:tr>
      <w:tr w:rsidR="00FC749D" w:rsidRPr="009631A7" w:rsidTr="00917975">
        <w:trPr>
          <w:trHeight w:val="1102"/>
        </w:trPr>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 xml:space="preserve">This method takes a </w:t>
            </w:r>
            <w:r w:rsidRPr="009631A7">
              <w:rPr>
                <w:rFonts w:asciiTheme="minorHAnsi" w:hAnsiTheme="minorHAnsi" w:cs="Arial"/>
                <w:color w:val="000000"/>
                <w:sz w:val="22"/>
                <w:szCs w:val="22"/>
                <w:lang w:val="en-US" w:eastAsia="el-GR"/>
              </w:rPr>
              <w:t>JSON-LD</w:t>
            </w:r>
            <w:r w:rsidRPr="009631A7">
              <w:rPr>
                <w:rFonts w:asciiTheme="minorHAnsi" w:hAnsiTheme="minorHAnsi" w:cs="Arial"/>
                <w:color w:val="000000"/>
                <w:sz w:val="21"/>
                <w:szCs w:val="21"/>
                <w:lang w:val="en-US" w:eastAsia="el-GR"/>
              </w:rPr>
              <w:t xml:space="preserve"> annotation as an input and updates the stored annotation if the input is a valid Polytraits Web Annotation and the annotation </w:t>
            </w:r>
            <w:r w:rsidRPr="009631A7">
              <w:rPr>
                <w:rFonts w:asciiTheme="minorHAnsi" w:hAnsiTheme="minorHAnsi" w:cs="Arial"/>
                <w:i/>
                <w:iCs/>
                <w:color w:val="000000"/>
                <w:sz w:val="21"/>
                <w:szCs w:val="21"/>
                <w:lang w:val="en-US" w:eastAsia="el-GR"/>
              </w:rPr>
              <w:t>“UUID”</w:t>
            </w:r>
            <w:r w:rsidRPr="009631A7">
              <w:rPr>
                <w:rFonts w:asciiTheme="minorHAnsi" w:hAnsiTheme="minorHAnsi" w:cs="Arial"/>
                <w:color w:val="000000"/>
                <w:sz w:val="21"/>
                <w:szCs w:val="21"/>
                <w:lang w:val="en-US" w:eastAsia="el-GR"/>
              </w:rPr>
              <w:t xml:space="preserve"> is valid. The update of an annotation conforms to </w:t>
            </w:r>
            <w:hyperlink r:id="rId80" w:anchor="update-an-existing-annotation" w:history="1">
              <w:r w:rsidRPr="009631A7">
                <w:rPr>
                  <w:rStyle w:val="Hyperlink"/>
                  <w:rFonts w:asciiTheme="minorHAnsi" w:hAnsiTheme="minorHAnsi" w:cs="Arial"/>
                  <w:color w:val="000000"/>
                  <w:sz w:val="21"/>
                  <w:szCs w:val="21"/>
                  <w:lang w:val="en-US" w:eastAsia="el-GR"/>
                </w:rPr>
                <w:t>http://www.w3.org/TR/annotation-protocol/#update-an-existing-annotation</w:t>
              </w:r>
            </w:hyperlink>
          </w:p>
        </w:tc>
      </w:tr>
    </w:tbl>
    <w:p w:rsidR="00FC749D" w:rsidRPr="009631A7" w:rsidRDefault="00FC749D" w:rsidP="00FC749D">
      <w:pPr>
        <w:pStyle w:val="BodyText"/>
        <w:widowControl/>
        <w:spacing w:after="300" w:line="264" w:lineRule="auto"/>
        <w:jc w:val="both"/>
        <w:rPr>
          <w:rFonts w:asciiTheme="minorHAnsi" w:hAnsiTheme="minorHAnsi"/>
        </w:rPr>
      </w:pPr>
    </w:p>
    <w:p w:rsidR="00FC749D" w:rsidRPr="009631A7" w:rsidRDefault="00FC749D" w:rsidP="00917975">
      <w:pPr>
        <w:pStyle w:val="Heading4"/>
        <w:rPr>
          <w:rFonts w:asciiTheme="minorHAnsi" w:eastAsia="Times New Roman" w:hAnsiTheme="minorHAnsi" w:cs="Arial"/>
          <w:color w:val="000000"/>
          <w:lang w:val="en-US" w:eastAsia="el-GR"/>
        </w:rPr>
      </w:pPr>
      <w:r w:rsidRPr="009631A7">
        <w:rPr>
          <w:rFonts w:asciiTheme="minorHAnsi" w:hAnsiTheme="minorHAnsi"/>
        </w:rPr>
        <w:t>Deletion of Annotation</w:t>
      </w:r>
    </w:p>
    <w:tbl>
      <w:tblPr>
        <w:tblW w:w="0" w:type="auto"/>
        <w:tblLayout w:type="fixed"/>
        <w:tblCellMar>
          <w:left w:w="113" w:type="dxa"/>
        </w:tblCellMar>
        <w:tblLook w:val="0000" w:firstRow="0" w:lastRow="0" w:firstColumn="0" w:lastColumn="0" w:noHBand="0" w:noVBand="0"/>
      </w:tblPr>
      <w:tblGrid>
        <w:gridCol w:w="2043"/>
        <w:gridCol w:w="6434"/>
      </w:tblGrid>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Action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b/>
                <w:bCs/>
                <w:sz w:val="18"/>
                <w:szCs w:val="18"/>
                <w:lang w:val="en-US" w:eastAsia="el-GR"/>
              </w:rPr>
              <w:t>Delete Annotation with ID “</w:t>
            </w:r>
            <w:r w:rsidRPr="009631A7">
              <w:rPr>
                <w:rFonts w:asciiTheme="minorHAnsi" w:hAnsiTheme="minorHAnsi"/>
                <w:b/>
                <w:bCs/>
                <w:i/>
                <w:iCs/>
                <w:sz w:val="18"/>
                <w:szCs w:val="18"/>
                <w:lang w:val="en-US" w:eastAsia="el-GR"/>
              </w:rPr>
              <w:t>UUID”</w:t>
            </w:r>
          </w:p>
        </w:tc>
      </w:tr>
      <w:tr w:rsidR="00FC749D" w:rsidRPr="00CC47C6"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Resource</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bCs/>
                <w:color w:val="000000"/>
                <w:sz w:val="18"/>
                <w:szCs w:val="18"/>
                <w:highlight w:val="white"/>
                <w:lang w:val="en-US" w:eastAsia="el-GR"/>
              </w:rPr>
              <w:t>http</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localhost</w:t>
            </w:r>
            <w:r w:rsidRPr="009631A7">
              <w:rPr>
                <w:rFonts w:asciiTheme="minorHAnsi" w:hAnsiTheme="minorHAnsi" w:cs="Arial"/>
                <w:b/>
                <w:bCs/>
                <w:color w:val="000000"/>
                <w:sz w:val="18"/>
                <w:szCs w:val="18"/>
                <w:highlight w:val="white"/>
                <w:lang w:eastAsia="el-GR"/>
              </w:rPr>
              <w:t>:8084/</w:t>
            </w:r>
            <w:r w:rsidRPr="009631A7">
              <w:rPr>
                <w:rFonts w:asciiTheme="minorHAnsi" w:hAnsiTheme="minorHAnsi" w:cs="Arial"/>
                <w:b/>
                <w:bCs/>
                <w:color w:val="000000"/>
                <w:sz w:val="18"/>
                <w:szCs w:val="18"/>
                <w:highlight w:val="white"/>
                <w:lang w:val="en-US" w:eastAsia="el-GR"/>
              </w:rPr>
              <w:t>LifeWatchAnnotation</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annotations</w:t>
            </w:r>
            <w:r w:rsidRPr="009631A7">
              <w:rPr>
                <w:rFonts w:asciiTheme="minorHAnsi" w:hAnsiTheme="minorHAnsi" w:cs="Arial"/>
                <w:b/>
                <w:bCs/>
                <w:color w:val="000000"/>
                <w:sz w:val="18"/>
                <w:szCs w:val="18"/>
                <w:highlight w:val="white"/>
                <w:lang w:eastAsia="el-GR"/>
              </w:rPr>
              <w:t>/7</w:t>
            </w:r>
            <w:r w:rsidRPr="009631A7">
              <w:rPr>
                <w:rFonts w:asciiTheme="minorHAnsi" w:hAnsiTheme="minorHAnsi" w:cs="Arial"/>
                <w:b/>
                <w:bCs/>
                <w:color w:val="000000"/>
                <w:sz w:val="18"/>
                <w:szCs w:val="18"/>
                <w:highlight w:val="white"/>
                <w:lang w:val="en-US" w:eastAsia="el-GR"/>
              </w:rPr>
              <w:t>d</w:t>
            </w:r>
            <w:r w:rsidRPr="009631A7">
              <w:rPr>
                <w:rFonts w:asciiTheme="minorHAnsi" w:hAnsiTheme="minorHAnsi" w:cs="Arial"/>
                <w:b/>
                <w:bCs/>
                <w:color w:val="000000"/>
                <w:sz w:val="18"/>
                <w:szCs w:val="18"/>
                <w:highlight w:val="white"/>
                <w:lang w:eastAsia="el-GR"/>
              </w:rPr>
              <w:t>3292</w:t>
            </w:r>
            <w:r w:rsidRPr="009631A7">
              <w:rPr>
                <w:rFonts w:asciiTheme="minorHAnsi" w:hAnsiTheme="minorHAnsi" w:cs="Arial"/>
                <w:b/>
                <w:bCs/>
                <w:color w:val="000000"/>
                <w:sz w:val="18"/>
                <w:szCs w:val="18"/>
                <w:highlight w:val="white"/>
                <w:lang w:val="en-US" w:eastAsia="el-GR"/>
              </w:rPr>
              <w:t>b</w:t>
            </w:r>
            <w:r w:rsidRPr="009631A7">
              <w:rPr>
                <w:rFonts w:asciiTheme="minorHAnsi" w:hAnsiTheme="minorHAnsi" w:cs="Arial"/>
                <w:b/>
                <w:bCs/>
                <w:color w:val="000000"/>
                <w:sz w:val="18"/>
                <w:szCs w:val="18"/>
                <w:highlight w:val="white"/>
                <w:lang w:eastAsia="el-GR"/>
              </w:rPr>
              <w:t>7-90</w:t>
            </w:r>
            <w:r w:rsidRPr="009631A7">
              <w:rPr>
                <w:rFonts w:asciiTheme="minorHAnsi" w:hAnsiTheme="minorHAnsi" w:cs="Arial"/>
                <w:b/>
                <w:bCs/>
                <w:color w:val="000000"/>
                <w:sz w:val="18"/>
                <w:szCs w:val="18"/>
                <w:highlight w:val="white"/>
                <w:lang w:val="en-US" w:eastAsia="el-GR"/>
              </w:rPr>
              <w:t>c</w:t>
            </w:r>
            <w:r w:rsidRPr="009631A7">
              <w:rPr>
                <w:rFonts w:asciiTheme="minorHAnsi" w:hAnsiTheme="minorHAnsi" w:cs="Arial"/>
                <w:b/>
                <w:bCs/>
                <w:color w:val="000000"/>
                <w:sz w:val="18"/>
                <w:szCs w:val="18"/>
                <w:highlight w:val="white"/>
                <w:lang w:eastAsia="el-GR"/>
              </w:rPr>
              <w:t>5-4</w:t>
            </w:r>
            <w:r w:rsidRPr="009631A7">
              <w:rPr>
                <w:rFonts w:asciiTheme="minorHAnsi" w:hAnsiTheme="minorHAnsi" w:cs="Arial"/>
                <w:b/>
                <w:bCs/>
                <w:color w:val="000000"/>
                <w:sz w:val="18"/>
                <w:szCs w:val="18"/>
                <w:highlight w:val="white"/>
                <w:lang w:val="en-US" w:eastAsia="el-GR"/>
              </w:rPr>
              <w:t>a</w:t>
            </w:r>
            <w:r w:rsidRPr="009631A7">
              <w:rPr>
                <w:rFonts w:asciiTheme="minorHAnsi" w:hAnsiTheme="minorHAnsi" w:cs="Arial"/>
                <w:b/>
                <w:bCs/>
                <w:color w:val="000000"/>
                <w:sz w:val="18"/>
                <w:szCs w:val="18"/>
                <w:highlight w:val="white"/>
                <w:lang w:eastAsia="el-GR"/>
              </w:rPr>
              <w:t>2</w:t>
            </w:r>
            <w:r w:rsidRPr="009631A7">
              <w:rPr>
                <w:rFonts w:asciiTheme="minorHAnsi" w:hAnsiTheme="minorHAnsi" w:cs="Arial"/>
                <w:b/>
                <w:bCs/>
                <w:color w:val="000000"/>
                <w:sz w:val="18"/>
                <w:szCs w:val="18"/>
                <w:highlight w:val="white"/>
                <w:lang w:val="en-US" w:eastAsia="el-GR"/>
              </w:rPr>
              <w:t>a</w:t>
            </w:r>
            <w:r w:rsidRPr="009631A7">
              <w:rPr>
                <w:rFonts w:asciiTheme="minorHAnsi" w:hAnsiTheme="minorHAnsi" w:cs="Arial"/>
                <w:b/>
                <w:bCs/>
                <w:color w:val="000000"/>
                <w:sz w:val="18"/>
                <w:szCs w:val="18"/>
                <w:highlight w:val="white"/>
                <w:lang w:eastAsia="el-GR"/>
              </w:rPr>
              <w:t>-</w:t>
            </w:r>
            <w:r w:rsidRPr="009631A7">
              <w:rPr>
                <w:rFonts w:asciiTheme="minorHAnsi" w:hAnsiTheme="minorHAnsi" w:cs="Arial"/>
                <w:b/>
                <w:bCs/>
                <w:color w:val="000000"/>
                <w:sz w:val="18"/>
                <w:szCs w:val="18"/>
                <w:highlight w:val="white"/>
                <w:lang w:val="en-US" w:eastAsia="el-GR"/>
              </w:rPr>
              <w:t>bc</w:t>
            </w:r>
            <w:r w:rsidRPr="009631A7">
              <w:rPr>
                <w:rFonts w:asciiTheme="minorHAnsi" w:hAnsiTheme="minorHAnsi" w:cs="Arial"/>
                <w:b/>
                <w:bCs/>
                <w:color w:val="000000"/>
                <w:sz w:val="18"/>
                <w:szCs w:val="18"/>
                <w:highlight w:val="white"/>
                <w:lang w:eastAsia="el-GR"/>
              </w:rPr>
              <w:t>1</w:t>
            </w:r>
            <w:r w:rsidRPr="009631A7">
              <w:rPr>
                <w:rFonts w:asciiTheme="minorHAnsi" w:hAnsiTheme="minorHAnsi" w:cs="Arial"/>
                <w:b/>
                <w:bCs/>
                <w:color w:val="000000"/>
                <w:sz w:val="18"/>
                <w:szCs w:val="18"/>
                <w:highlight w:val="white"/>
                <w:lang w:val="en-US" w:eastAsia="el-GR"/>
              </w:rPr>
              <w:t>c</w:t>
            </w:r>
            <w:r w:rsidRPr="009631A7">
              <w:rPr>
                <w:rFonts w:asciiTheme="minorHAnsi" w:hAnsiTheme="minorHAnsi" w:cs="Arial"/>
                <w:b/>
                <w:bCs/>
                <w:color w:val="000000"/>
                <w:sz w:val="18"/>
                <w:szCs w:val="18"/>
                <w:highlight w:val="white"/>
                <w:lang w:eastAsia="el-GR"/>
              </w:rPr>
              <w:t>-37555</w:t>
            </w:r>
            <w:r w:rsidRPr="009631A7">
              <w:rPr>
                <w:rFonts w:asciiTheme="minorHAnsi" w:hAnsiTheme="minorHAnsi" w:cs="Arial"/>
                <w:b/>
                <w:bCs/>
                <w:color w:val="000000"/>
                <w:sz w:val="18"/>
                <w:szCs w:val="18"/>
                <w:highlight w:val="white"/>
                <w:lang w:val="en-US" w:eastAsia="el-GR"/>
              </w:rPr>
              <w:t>eb</w:t>
            </w:r>
            <w:r w:rsidRPr="009631A7">
              <w:rPr>
                <w:rFonts w:asciiTheme="minorHAnsi" w:hAnsiTheme="minorHAnsi" w:cs="Arial"/>
                <w:b/>
                <w:bCs/>
                <w:color w:val="000000"/>
                <w:sz w:val="18"/>
                <w:szCs w:val="18"/>
                <w:highlight w:val="white"/>
                <w:lang w:eastAsia="el-GR"/>
              </w:rPr>
              <w:t>5126</w:t>
            </w:r>
            <w:r w:rsidRPr="009631A7">
              <w:rPr>
                <w:rFonts w:asciiTheme="minorHAnsi" w:hAnsiTheme="minorHAnsi" w:cs="Arial"/>
                <w:b/>
                <w:bCs/>
                <w:color w:val="000000"/>
                <w:sz w:val="18"/>
                <w:szCs w:val="18"/>
                <w:highlight w:val="white"/>
                <w:lang w:val="en-US" w:eastAsia="el-GR"/>
              </w:rPr>
              <w:t>c</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Method</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b/>
                <w:bCs/>
                <w:sz w:val="18"/>
                <w:szCs w:val="18"/>
              </w:rPr>
              <w:t>DELETE</w:t>
            </w:r>
          </w:p>
        </w:tc>
      </w:tr>
      <w:tr w:rsidR="00FC749D" w:rsidRPr="009631A7" w:rsidTr="00917975">
        <w:tc>
          <w:tcPr>
            <w:tcW w:w="2043" w:type="dxa"/>
            <w:tcBorders>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 xml:space="preserve">Input </w:t>
            </w:r>
          </w:p>
        </w:tc>
        <w:tc>
          <w:tcPr>
            <w:tcW w:w="6434" w:type="dxa"/>
            <w:tcBorders>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 xml:space="preserve">The </w:t>
            </w:r>
            <w:r w:rsidRPr="009631A7">
              <w:rPr>
                <w:rFonts w:asciiTheme="minorHAnsi" w:hAnsiTheme="minorHAnsi" w:cs="Arial"/>
                <w:i/>
                <w:iCs/>
                <w:color w:val="000000"/>
                <w:sz w:val="18"/>
                <w:szCs w:val="18"/>
                <w:lang w:val="en-US" w:eastAsia="el-GR"/>
              </w:rPr>
              <w:t xml:space="preserve">“UUID” </w:t>
            </w:r>
            <w:r w:rsidRPr="009631A7">
              <w:rPr>
                <w:rFonts w:asciiTheme="minorHAnsi" w:hAnsiTheme="minorHAnsi" w:cs="Arial"/>
                <w:color w:val="000000"/>
                <w:sz w:val="21"/>
                <w:szCs w:val="21"/>
                <w:lang w:val="en-US" w:eastAsia="el-GR"/>
              </w:rPr>
              <w:t>of the annotation to delete</w:t>
            </w:r>
          </w:p>
        </w:tc>
      </w:tr>
      <w:tr w:rsidR="00FC749D" w:rsidRPr="009631A7" w:rsidTr="00917975">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Output</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b/>
                <w:bCs/>
                <w:color w:val="000000"/>
                <w:sz w:val="22"/>
                <w:szCs w:val="22"/>
                <w:lang w:val="en-US" w:eastAsia="el-GR"/>
              </w:rPr>
              <w:t>200</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OK</w:t>
            </w:r>
            <w:r w:rsidRPr="009631A7">
              <w:rPr>
                <w:rFonts w:asciiTheme="minorHAnsi" w:hAnsiTheme="minorHAnsi" w:cs="Arial"/>
                <w:color w:val="000000"/>
                <w:sz w:val="22"/>
                <w:szCs w:val="22"/>
                <w:lang w:val="en-US" w:eastAsia="el-GR"/>
              </w:rPr>
              <w:t xml:space="preserve"> Status on successful deletion and </w:t>
            </w:r>
            <w:bookmarkStart w:id="162" w:name="__DdeLink__1619_1370875961"/>
            <w:r w:rsidRPr="009631A7">
              <w:rPr>
                <w:rFonts w:asciiTheme="minorHAnsi" w:hAnsiTheme="minorHAnsi" w:cs="Arial"/>
                <w:b/>
                <w:bCs/>
                <w:color w:val="000000"/>
                <w:sz w:val="22"/>
                <w:szCs w:val="22"/>
                <w:lang w:val="en-US" w:eastAsia="el-GR"/>
              </w:rPr>
              <w:t>204</w:t>
            </w:r>
            <w:r w:rsidRPr="009631A7">
              <w:rPr>
                <w:rFonts w:asciiTheme="minorHAnsi" w:hAnsiTheme="minorHAnsi" w:cs="Arial"/>
                <w:color w:val="000000"/>
                <w:sz w:val="22"/>
                <w:szCs w:val="22"/>
                <w:lang w:val="en-US" w:eastAsia="el-GR"/>
              </w:rPr>
              <w:t xml:space="preserve"> </w:t>
            </w:r>
            <w:r w:rsidRPr="009631A7">
              <w:rPr>
                <w:rFonts w:asciiTheme="minorHAnsi" w:hAnsiTheme="minorHAnsi" w:cs="Arial"/>
                <w:b/>
                <w:bCs/>
                <w:color w:val="000000"/>
                <w:sz w:val="22"/>
                <w:szCs w:val="22"/>
                <w:lang w:val="en-US" w:eastAsia="el-GR"/>
              </w:rPr>
              <w:t>No Content</w:t>
            </w:r>
            <w:bookmarkEnd w:id="162"/>
            <w:r w:rsidRPr="009631A7">
              <w:rPr>
                <w:rFonts w:asciiTheme="minorHAnsi" w:hAnsiTheme="minorHAnsi" w:cs="Arial"/>
                <w:color w:val="000000"/>
                <w:sz w:val="22"/>
                <w:szCs w:val="22"/>
                <w:lang w:val="en-US" w:eastAsia="el-GR"/>
              </w:rPr>
              <w:t xml:space="preserve"> Status if annotation with id </w:t>
            </w:r>
            <w:r w:rsidRPr="009631A7">
              <w:rPr>
                <w:rFonts w:asciiTheme="minorHAnsi" w:hAnsiTheme="minorHAnsi" w:cs="Arial"/>
                <w:i/>
                <w:iCs/>
                <w:color w:val="000000"/>
                <w:sz w:val="18"/>
                <w:szCs w:val="18"/>
                <w:lang w:val="en-US" w:eastAsia="el-GR"/>
              </w:rPr>
              <w:t xml:space="preserve">“UUID” </w:t>
            </w:r>
            <w:r w:rsidRPr="009631A7">
              <w:rPr>
                <w:rFonts w:asciiTheme="minorHAnsi" w:hAnsiTheme="minorHAnsi" w:cs="Arial"/>
                <w:color w:val="000000"/>
                <w:sz w:val="22"/>
                <w:szCs w:val="22"/>
                <w:lang w:val="en-US" w:eastAsia="el-GR"/>
              </w:rPr>
              <w:t>does not exist.</w:t>
            </w:r>
          </w:p>
        </w:tc>
      </w:tr>
      <w:tr w:rsidR="00FC749D" w:rsidRPr="009631A7" w:rsidTr="00917975">
        <w:trPr>
          <w:trHeight w:val="1201"/>
        </w:trPr>
        <w:tc>
          <w:tcPr>
            <w:tcW w:w="2043" w:type="dxa"/>
            <w:tcBorders>
              <w:top w:val="single" w:sz="4" w:space="0" w:color="00000A"/>
              <w:left w:val="single" w:sz="4" w:space="0" w:color="00000A"/>
              <w:bottom w:val="single" w:sz="4" w:space="0" w:color="00000A"/>
              <w:right w:val="single" w:sz="4" w:space="0" w:color="00000A"/>
            </w:tcBorders>
            <w:shd w:val="clear" w:color="auto" w:fill="BDD6EE"/>
          </w:tcPr>
          <w:p w:rsidR="00FC749D" w:rsidRPr="009631A7" w:rsidRDefault="00FC749D" w:rsidP="00644193">
            <w:pPr>
              <w:pStyle w:val="NormalWeb"/>
              <w:spacing w:before="0" w:after="0" w:line="286" w:lineRule="atLeast"/>
              <w:jc w:val="both"/>
              <w:rPr>
                <w:rFonts w:asciiTheme="minorHAnsi" w:hAnsiTheme="minorHAnsi"/>
              </w:rPr>
            </w:pPr>
            <w:r w:rsidRPr="009631A7">
              <w:rPr>
                <w:rFonts w:asciiTheme="minorHAnsi" w:hAnsiTheme="minorHAnsi" w:cs="Arial"/>
                <w:b/>
                <w:color w:val="000000"/>
                <w:sz w:val="22"/>
                <w:szCs w:val="22"/>
                <w:lang w:val="en-US" w:eastAsia="el-GR"/>
              </w:rPr>
              <w:t>Description</w:t>
            </w:r>
          </w:p>
        </w:tc>
        <w:tc>
          <w:tcPr>
            <w:tcW w:w="6434" w:type="dxa"/>
            <w:tcBorders>
              <w:top w:val="single" w:sz="4" w:space="0" w:color="00000A"/>
              <w:left w:val="single" w:sz="4" w:space="0" w:color="00000A"/>
              <w:bottom w:val="single" w:sz="4" w:space="0" w:color="00000A"/>
              <w:right w:val="single" w:sz="4" w:space="0" w:color="00000A"/>
            </w:tcBorders>
            <w:shd w:val="clear" w:color="auto" w:fill="auto"/>
          </w:tcPr>
          <w:p w:rsidR="00FC749D" w:rsidRPr="009631A7" w:rsidRDefault="00FC749D" w:rsidP="00644193">
            <w:pPr>
              <w:pStyle w:val="NormalWeb"/>
              <w:spacing w:before="0" w:after="0" w:line="286" w:lineRule="atLeast"/>
              <w:jc w:val="both"/>
              <w:rPr>
                <w:rFonts w:asciiTheme="minorHAnsi" w:hAnsiTheme="minorHAnsi"/>
                <w:lang w:val="en-US"/>
              </w:rPr>
            </w:pPr>
            <w:r w:rsidRPr="009631A7">
              <w:rPr>
                <w:rFonts w:asciiTheme="minorHAnsi" w:hAnsiTheme="minorHAnsi" w:cs="Arial"/>
                <w:color w:val="000000"/>
                <w:sz w:val="21"/>
                <w:szCs w:val="21"/>
                <w:lang w:val="en-US" w:eastAsia="el-GR"/>
              </w:rPr>
              <w:t xml:space="preserve">This method takes a </w:t>
            </w:r>
            <w:r w:rsidRPr="009631A7">
              <w:rPr>
                <w:rFonts w:asciiTheme="minorHAnsi" w:hAnsiTheme="minorHAnsi" w:cs="Arial"/>
                <w:color w:val="000000"/>
                <w:sz w:val="22"/>
                <w:szCs w:val="22"/>
                <w:lang w:val="en-US" w:eastAsia="el-GR"/>
              </w:rPr>
              <w:t>JSON-LD</w:t>
            </w:r>
            <w:r w:rsidRPr="009631A7">
              <w:rPr>
                <w:rFonts w:asciiTheme="minorHAnsi" w:hAnsiTheme="minorHAnsi" w:cs="Arial"/>
                <w:color w:val="000000"/>
                <w:sz w:val="21"/>
                <w:szCs w:val="21"/>
                <w:lang w:val="en-US" w:eastAsia="el-GR"/>
              </w:rPr>
              <w:t xml:space="preserve"> annotation as an input and updates the stored annotation if the input is a valid Polytraits Web Annotation and the annotation </w:t>
            </w:r>
            <w:r w:rsidRPr="009631A7">
              <w:rPr>
                <w:rFonts w:asciiTheme="minorHAnsi" w:hAnsiTheme="minorHAnsi" w:cs="Arial"/>
                <w:i/>
                <w:iCs/>
                <w:color w:val="000000"/>
                <w:sz w:val="21"/>
                <w:szCs w:val="21"/>
                <w:lang w:val="en-US" w:eastAsia="el-GR"/>
              </w:rPr>
              <w:t>“UUID”</w:t>
            </w:r>
            <w:r w:rsidRPr="009631A7">
              <w:rPr>
                <w:rFonts w:asciiTheme="minorHAnsi" w:hAnsiTheme="minorHAnsi" w:cs="Arial"/>
                <w:color w:val="000000"/>
                <w:sz w:val="21"/>
                <w:szCs w:val="21"/>
                <w:lang w:val="en-US" w:eastAsia="el-GR"/>
              </w:rPr>
              <w:t xml:space="preserve"> is valid. The deletion of an annotation conforms to </w:t>
            </w:r>
            <w:hyperlink r:id="rId81" w:anchor="delete-an-existing-annotation" w:history="1">
              <w:r w:rsidRPr="009631A7">
                <w:rPr>
                  <w:rStyle w:val="Hyperlink"/>
                  <w:rFonts w:asciiTheme="minorHAnsi" w:hAnsiTheme="minorHAnsi" w:cs="Arial"/>
                  <w:color w:val="000000"/>
                  <w:sz w:val="21"/>
                  <w:szCs w:val="21"/>
                  <w:lang w:val="en-US" w:eastAsia="el-GR"/>
                </w:rPr>
                <w:t>http://www.w3.org/TR/annotation-protocol/#delete-an-existing-annotation</w:t>
              </w:r>
            </w:hyperlink>
          </w:p>
        </w:tc>
      </w:tr>
    </w:tbl>
    <w:p w:rsidR="00FC749D" w:rsidRPr="009631A7" w:rsidRDefault="00FC749D" w:rsidP="00FC749D">
      <w:pPr>
        <w:pStyle w:val="BodyText"/>
        <w:widowControl/>
        <w:spacing w:after="300" w:line="264" w:lineRule="auto"/>
        <w:jc w:val="both"/>
        <w:rPr>
          <w:rFonts w:asciiTheme="minorHAnsi" w:hAnsiTheme="minorHAnsi"/>
        </w:rPr>
      </w:pPr>
      <w:bookmarkStart w:id="163" w:name="w3c-editor-s-draft-02-july-2015"/>
      <w:bookmarkEnd w:id="163"/>
    </w:p>
    <w:p w:rsidR="000B40DC" w:rsidRPr="009631A7" w:rsidRDefault="000061B5" w:rsidP="00A31B01">
      <w:pPr>
        <w:rPr>
          <w:lang w:val="en-US"/>
        </w:rPr>
      </w:pPr>
      <w:r w:rsidRPr="009631A7">
        <w:rPr>
          <w:lang w:val="en-US"/>
        </w:rPr>
        <w:br w:type="page"/>
      </w:r>
    </w:p>
    <w:p w:rsidR="000B40DC" w:rsidRPr="009631A7" w:rsidRDefault="000B40DC" w:rsidP="000B40DC">
      <w:pPr>
        <w:pStyle w:val="Heading1"/>
        <w:rPr>
          <w:rFonts w:asciiTheme="minorHAnsi" w:hAnsiTheme="minorHAnsi"/>
          <w:lang w:val="en-US"/>
        </w:rPr>
      </w:pPr>
      <w:bookmarkStart w:id="164" w:name="_Fundamental_Querying_Interface"/>
      <w:bookmarkStart w:id="165" w:name="_Toc437963791"/>
      <w:bookmarkEnd w:id="164"/>
      <w:r w:rsidRPr="009631A7">
        <w:rPr>
          <w:rFonts w:asciiTheme="minorHAnsi" w:hAnsiTheme="minorHAnsi"/>
          <w:lang w:val="en-US"/>
        </w:rPr>
        <w:lastRenderedPageBreak/>
        <w:t>Fundamental Querying Interface</w:t>
      </w:r>
      <w:bookmarkEnd w:id="165"/>
    </w:p>
    <w:p w:rsidR="00913729" w:rsidRPr="009631A7" w:rsidRDefault="00913729" w:rsidP="006B4519">
      <w:pPr>
        <w:ind w:firstLine="284"/>
        <w:jc w:val="both"/>
        <w:rPr>
          <w:lang w:val="en-US"/>
        </w:rPr>
      </w:pPr>
    </w:p>
    <w:p w:rsidR="000B40DC" w:rsidRPr="009631A7" w:rsidRDefault="006B4519" w:rsidP="006B4519">
      <w:pPr>
        <w:ind w:firstLine="284"/>
        <w:jc w:val="both"/>
        <w:rPr>
          <w:lang w:val="en-US"/>
        </w:rPr>
      </w:pPr>
      <w:r w:rsidRPr="009631A7">
        <w:rPr>
          <w:lang w:val="en-US"/>
        </w:rPr>
        <w:t xml:space="preserve">To </w:t>
      </w:r>
      <w:r w:rsidR="00E61209" w:rsidRPr="009631A7">
        <w:rPr>
          <w:lang w:val="en-US"/>
        </w:rPr>
        <w:t>allow</w:t>
      </w:r>
      <w:r w:rsidRPr="009631A7">
        <w:rPr>
          <w:lang w:val="en-US"/>
        </w:rPr>
        <w:t xml:space="preserve"> the users to exploit the Fundamental Categories/Relationship a Fundamental Query User Interface had to be included in the infrastructure. </w:t>
      </w:r>
      <w:r w:rsidR="00E61209" w:rsidRPr="009631A7">
        <w:rPr>
          <w:lang w:val="en-US"/>
        </w:rPr>
        <w:t>Initially</w:t>
      </w:r>
      <w:r w:rsidRPr="009631A7">
        <w:rPr>
          <w:lang w:val="en-US"/>
        </w:rPr>
        <w:t xml:space="preserve"> a simple user interface that was implemented by the LW Greece team was included. The tight cooperation of FORTH and Metaphact</w:t>
      </w:r>
      <w:r w:rsidR="00913729" w:rsidRPr="009631A7">
        <w:rPr>
          <w:lang w:val="en-US"/>
        </w:rPr>
        <w:t>s</w:t>
      </w:r>
      <w:r w:rsidRPr="009631A7">
        <w:rPr>
          <w:rStyle w:val="FootnoteReference"/>
          <w:lang w:val="en-US"/>
        </w:rPr>
        <w:footnoteReference w:id="24"/>
      </w:r>
      <w:r w:rsidRPr="009631A7">
        <w:rPr>
          <w:lang w:val="en-US"/>
        </w:rPr>
        <w:t xml:space="preserve"> in other European projects lead to the usage of the FQI</w:t>
      </w:r>
      <w:r w:rsidRPr="009631A7">
        <w:rPr>
          <w:rStyle w:val="FootnoteReference"/>
          <w:lang w:val="en-US"/>
        </w:rPr>
        <w:footnoteReference w:id="25"/>
      </w:r>
      <w:r w:rsidRPr="009631A7">
        <w:rPr>
          <w:lang w:val="en-US"/>
        </w:rPr>
        <w:t xml:space="preserve"> that </w:t>
      </w:r>
      <w:r w:rsidR="00E61209" w:rsidRPr="009631A7">
        <w:rPr>
          <w:lang w:val="en-US"/>
        </w:rPr>
        <w:t>Metaphacts</w:t>
      </w:r>
      <w:r w:rsidRPr="009631A7">
        <w:rPr>
          <w:lang w:val="en-US"/>
        </w:rPr>
        <w:t xml:space="preserve"> is developing.</w:t>
      </w:r>
    </w:p>
    <w:p w:rsidR="00E61209" w:rsidRPr="009631A7" w:rsidRDefault="00E61209" w:rsidP="00E61209">
      <w:pPr>
        <w:ind w:firstLine="284"/>
        <w:jc w:val="both"/>
        <w:rPr>
          <w:lang w:val="en-US"/>
        </w:rPr>
      </w:pPr>
      <w:r w:rsidRPr="009631A7">
        <w:rPr>
          <w:lang w:val="en-US"/>
        </w:rPr>
        <w:t>The platform was installed in LW Greece Servers and it was configured to apply to the LW Greece Needs. The main changes that took place on the code, the interface and the usage of the LW Greece FQI is described in the next sections.</w:t>
      </w:r>
    </w:p>
    <w:p w:rsidR="000B40DC" w:rsidRPr="009631A7" w:rsidRDefault="00E61209" w:rsidP="000B40DC">
      <w:pPr>
        <w:rPr>
          <w:lang w:val="en-US"/>
        </w:rPr>
      </w:pPr>
      <w:r w:rsidRPr="009631A7">
        <w:rPr>
          <w:lang w:val="en-US"/>
        </w:rPr>
        <w:tab/>
      </w:r>
    </w:p>
    <w:p w:rsidR="000B40DC" w:rsidRPr="009631A7" w:rsidRDefault="00B720D0" w:rsidP="00B720D0">
      <w:pPr>
        <w:pStyle w:val="Heading2"/>
        <w:rPr>
          <w:rFonts w:asciiTheme="minorHAnsi" w:hAnsiTheme="minorHAnsi"/>
          <w:lang w:val="en-US"/>
        </w:rPr>
      </w:pPr>
      <w:bookmarkStart w:id="166" w:name="_Toc437963792"/>
      <w:r w:rsidRPr="009631A7">
        <w:rPr>
          <w:rFonts w:asciiTheme="minorHAnsi" w:hAnsiTheme="minorHAnsi"/>
          <w:lang w:val="en-US"/>
        </w:rPr>
        <w:t>Materialization Details</w:t>
      </w:r>
      <w:bookmarkEnd w:id="166"/>
    </w:p>
    <w:p w:rsidR="003E775D" w:rsidRPr="009631A7" w:rsidRDefault="003E775D" w:rsidP="003E775D">
      <w:pPr>
        <w:ind w:firstLine="568"/>
        <w:rPr>
          <w:lang w:val="en-US"/>
        </w:rPr>
      </w:pPr>
      <w:r w:rsidRPr="009631A7">
        <w:rPr>
          <w:lang w:val="en-US"/>
        </w:rPr>
        <w:t>In order to use the FQI that was developed from Metaphacts a materialization of the triple store contents was mandatory. To enable the materialization, that will take place after any uploading to or updating of the triple stores the following actions were performed.</w:t>
      </w:r>
    </w:p>
    <w:p w:rsidR="003E775D" w:rsidRPr="009631A7" w:rsidRDefault="003E775D" w:rsidP="003E775D">
      <w:pPr>
        <w:pStyle w:val="ListParagraph"/>
        <w:numPr>
          <w:ilvl w:val="0"/>
          <w:numId w:val="69"/>
        </w:numPr>
        <w:jc w:val="both"/>
        <w:rPr>
          <w:lang w:val="en-US"/>
        </w:rPr>
      </w:pPr>
      <w:r w:rsidRPr="009631A7">
        <w:rPr>
          <w:lang w:val="en-US"/>
        </w:rPr>
        <w:t xml:space="preserve">A FR/FC top level schema was created that had every FC as a class and every FR as an object property. For example the FC Thing has been represented as </w:t>
      </w:r>
      <w:r w:rsidRPr="009631A7">
        <w:rPr>
          <w:i/>
          <w:lang w:val="en-US"/>
        </w:rPr>
        <w:t xml:space="preserve">http://www.lifewatchgreece.eu/fc/thing </w:t>
      </w:r>
      <w:r w:rsidRPr="009631A7">
        <w:rPr>
          <w:lang w:val="en-US"/>
        </w:rPr>
        <w:t xml:space="preserve"> and the FQ thing has met place has been represented as </w:t>
      </w:r>
      <w:r w:rsidRPr="009631A7">
        <w:rPr>
          <w:i/>
          <w:lang w:val="en-US"/>
        </w:rPr>
        <w:t xml:space="preserve">http://www.lifewatchgreece.eu/fr/has_met with domain http://www.lifewatchgreece.eu/fc/thing </w:t>
      </w:r>
      <w:r w:rsidRPr="009631A7">
        <w:rPr>
          <w:lang w:val="en-US"/>
        </w:rPr>
        <w:t xml:space="preserve"> and range </w:t>
      </w:r>
      <w:r w:rsidRPr="009631A7">
        <w:rPr>
          <w:i/>
          <w:lang w:val="en-US"/>
        </w:rPr>
        <w:t xml:space="preserve">http://www.lifewatchgreece.eu/fc/place </w:t>
      </w:r>
      <w:r w:rsidRPr="009631A7">
        <w:rPr>
          <w:lang w:val="en-US"/>
        </w:rPr>
        <w:t>.  This schema was implemented in owl and the produced file was uploaded to the triple store.</w:t>
      </w:r>
    </w:p>
    <w:p w:rsidR="003E775D" w:rsidRPr="009631A7" w:rsidRDefault="000B6551" w:rsidP="003E775D">
      <w:pPr>
        <w:pStyle w:val="ListParagraph"/>
        <w:numPr>
          <w:ilvl w:val="0"/>
          <w:numId w:val="69"/>
        </w:numPr>
        <w:jc w:val="both"/>
        <w:rPr>
          <w:lang w:val="en-US"/>
        </w:rPr>
      </w:pPr>
      <w:r w:rsidRPr="009631A7">
        <w:rPr>
          <w:lang w:val="en-US"/>
        </w:rPr>
        <w:t xml:space="preserve">5 </w:t>
      </w:r>
      <w:r w:rsidR="00993630" w:rsidRPr="009631A7">
        <w:rPr>
          <w:lang w:val="en-US"/>
        </w:rPr>
        <w:t xml:space="preserve">Materialization rules were created in SPARQL for each fundamental category. For example every Country, Water Area, Station etc is a </w:t>
      </w:r>
      <w:r w:rsidR="00993630" w:rsidRPr="009631A7">
        <w:rPr>
          <w:i/>
          <w:lang w:val="en-US"/>
        </w:rPr>
        <w:t xml:space="preserve">http://www.lifewatchgreece.eu/fc/place </w:t>
      </w:r>
      <w:r w:rsidR="00993630" w:rsidRPr="009631A7">
        <w:rPr>
          <w:lang w:val="en-US"/>
        </w:rPr>
        <w:t xml:space="preserve"> </w:t>
      </w:r>
    </w:p>
    <w:p w:rsidR="003E775D" w:rsidRPr="009631A7" w:rsidRDefault="000B6551" w:rsidP="003E775D">
      <w:pPr>
        <w:pStyle w:val="ListParagraph"/>
        <w:numPr>
          <w:ilvl w:val="0"/>
          <w:numId w:val="69"/>
        </w:numPr>
        <w:jc w:val="both"/>
        <w:rPr>
          <w:lang w:val="en-US"/>
        </w:rPr>
      </w:pPr>
      <w:r w:rsidRPr="009631A7">
        <w:rPr>
          <w:lang w:val="en-US"/>
        </w:rPr>
        <w:t xml:space="preserve">29 </w:t>
      </w:r>
      <w:r w:rsidR="00993630" w:rsidRPr="009631A7">
        <w:rPr>
          <w:lang w:val="en-US"/>
        </w:rPr>
        <w:t xml:space="preserve">Materialization rules were created in SPARQL for each fundamental </w:t>
      </w:r>
      <w:r w:rsidRPr="009631A7">
        <w:rPr>
          <w:lang w:val="en-US"/>
        </w:rPr>
        <w:t>relationship</w:t>
      </w:r>
      <w:r w:rsidR="00993630" w:rsidRPr="009631A7">
        <w:rPr>
          <w:lang w:val="en-US"/>
        </w:rPr>
        <w:t>. A simplified example of these rules is shown below:</w:t>
      </w:r>
    </w:p>
    <w:p w:rsidR="00993630" w:rsidRPr="009631A7" w:rsidRDefault="00993630" w:rsidP="00993630">
      <w:pPr>
        <w:pBdr>
          <w:top w:val="single" w:sz="4" w:space="1" w:color="auto"/>
          <w:left w:val="single" w:sz="4" w:space="4" w:color="auto"/>
          <w:bottom w:val="single" w:sz="4" w:space="1" w:color="auto"/>
          <w:right w:val="single" w:sz="4" w:space="4" w:color="auto"/>
        </w:pBdr>
        <w:rPr>
          <w:i/>
          <w:color w:val="0070C0"/>
          <w:sz w:val="20"/>
          <w:lang w:val="en-US"/>
        </w:rPr>
      </w:pPr>
      <w:r w:rsidRPr="009631A7">
        <w:rPr>
          <w:i/>
          <w:color w:val="0070C0"/>
          <w:sz w:val="20"/>
          <w:lang w:val="en-US"/>
        </w:rPr>
        <w:t xml:space="preserve">INSERT INTO &lt;http:// MaterializationGraph&gt;{ </w:t>
      </w:r>
      <w:r w:rsidRPr="009631A7">
        <w:rPr>
          <w:i/>
          <w:color w:val="0070C0"/>
          <w:sz w:val="20"/>
          <w:lang w:val="en-US"/>
        </w:rPr>
        <w:br/>
        <w:t>?thing &lt;http://www.lifewatchgreece.eu/fr/has_met&gt; ?locality</w:t>
      </w:r>
      <w:r w:rsidRPr="009631A7">
        <w:rPr>
          <w:i/>
          <w:color w:val="0070C0"/>
          <w:sz w:val="20"/>
          <w:lang w:val="en-US"/>
        </w:rPr>
        <w:br/>
        <w:t>}</w:t>
      </w:r>
      <w:r w:rsidRPr="009631A7">
        <w:rPr>
          <w:i/>
          <w:color w:val="0070C0"/>
          <w:sz w:val="20"/>
          <w:lang w:val="en-US"/>
        </w:rPr>
        <w:br/>
        <w:t xml:space="preserve"> WHERE</w:t>
      </w:r>
      <w:r w:rsidRPr="009631A7">
        <w:rPr>
          <w:i/>
          <w:color w:val="0070C0"/>
          <w:sz w:val="20"/>
          <w:lang w:val="en-US"/>
        </w:rPr>
        <w:br/>
        <w:t>{{</w:t>
      </w:r>
      <w:r w:rsidRPr="009631A7">
        <w:rPr>
          <w:i/>
          <w:color w:val="0070C0"/>
          <w:sz w:val="20"/>
          <w:lang w:val="en-US"/>
        </w:rPr>
        <w:br/>
        <w:t>?OccurrenceEventURI &lt;http://www.ics.forth.gr/isl/CRMsci/O21_has_found_at&gt; ?locality .</w:t>
      </w:r>
      <w:r w:rsidRPr="009631A7">
        <w:rPr>
          <w:i/>
          <w:color w:val="0070C0"/>
          <w:sz w:val="20"/>
          <w:lang w:val="en-US"/>
        </w:rPr>
        <w:br/>
        <w:t>?OccurrenceEventURI &lt;http://www.ics.forth.gr/isl/CRMsci/O32_has_found_object&gt; ?thing .</w:t>
      </w:r>
      <w:r w:rsidRPr="009631A7">
        <w:rPr>
          <w:i/>
          <w:color w:val="0070C0"/>
          <w:sz w:val="20"/>
          <w:lang w:val="en-US"/>
        </w:rPr>
        <w:br/>
        <w:t>}</w:t>
      </w:r>
      <w:r w:rsidRPr="009631A7">
        <w:rPr>
          <w:i/>
          <w:color w:val="0070C0"/>
          <w:sz w:val="20"/>
          <w:lang w:val="en-US"/>
        </w:rPr>
        <w:br/>
        <w:t>UNION</w:t>
      </w:r>
      <w:r w:rsidRPr="009631A7">
        <w:rPr>
          <w:i/>
          <w:color w:val="0070C0"/>
          <w:sz w:val="20"/>
          <w:lang w:val="en-US"/>
        </w:rPr>
        <w:br/>
        <w:t xml:space="preserve">{ </w:t>
      </w:r>
      <w:r w:rsidRPr="009631A7">
        <w:rPr>
          <w:i/>
          <w:color w:val="0070C0"/>
          <w:sz w:val="20"/>
          <w:lang w:val="en-US"/>
        </w:rPr>
        <w:br/>
        <w:t>?IdentificationEventIDURI &lt;http://www.cidoc-crm.org/cidoc-crm/P7_took_place_at&gt; ?locality .</w:t>
      </w:r>
      <w:r w:rsidRPr="009631A7">
        <w:rPr>
          <w:i/>
          <w:color w:val="0070C0"/>
          <w:sz w:val="20"/>
          <w:lang w:val="en-US"/>
        </w:rPr>
        <w:br/>
        <w:t xml:space="preserve">?IdentificationEventIDURI &lt;http://www.cidoc-crm.org/cidoc-crm/P41_classified&gt; ?thing .  </w:t>
      </w:r>
      <w:r w:rsidRPr="009631A7">
        <w:rPr>
          <w:i/>
          <w:color w:val="0070C0"/>
          <w:sz w:val="20"/>
          <w:lang w:val="en-US"/>
        </w:rPr>
        <w:br/>
        <w:t>}}</w:t>
      </w:r>
    </w:p>
    <w:p w:rsidR="000B40DC" w:rsidRPr="009631A7" w:rsidRDefault="00993630" w:rsidP="00993630">
      <w:pPr>
        <w:pStyle w:val="ListParagraph"/>
        <w:numPr>
          <w:ilvl w:val="0"/>
          <w:numId w:val="69"/>
        </w:numPr>
        <w:jc w:val="both"/>
        <w:rPr>
          <w:lang w:val="en-US"/>
        </w:rPr>
      </w:pPr>
      <w:r w:rsidRPr="009631A7">
        <w:rPr>
          <w:lang w:val="en-US"/>
        </w:rPr>
        <w:lastRenderedPageBreak/>
        <w:t>A Materialization function was added to the API to enable the execution of the materialization rules in the triple store</w:t>
      </w:r>
    </w:p>
    <w:p w:rsidR="00993630" w:rsidRPr="009631A7" w:rsidRDefault="00993630" w:rsidP="00993630">
      <w:pPr>
        <w:pStyle w:val="ListParagraph"/>
        <w:numPr>
          <w:ilvl w:val="0"/>
          <w:numId w:val="69"/>
        </w:numPr>
        <w:jc w:val="both"/>
        <w:rPr>
          <w:lang w:val="en-US"/>
        </w:rPr>
      </w:pPr>
      <w:r w:rsidRPr="009631A7">
        <w:rPr>
          <w:lang w:val="en-US"/>
        </w:rPr>
        <w:t>A Materialize button was added to the admin instance of the Data Services Web Application.</w:t>
      </w:r>
    </w:p>
    <w:p w:rsidR="00993630" w:rsidRPr="009631A7" w:rsidRDefault="00993630" w:rsidP="000B40DC">
      <w:pPr>
        <w:rPr>
          <w:lang w:val="en-US"/>
        </w:rPr>
      </w:pPr>
    </w:p>
    <w:p w:rsidR="00B720D0" w:rsidRPr="009631A7" w:rsidRDefault="00B720D0" w:rsidP="00B720D0">
      <w:pPr>
        <w:pStyle w:val="Heading2"/>
        <w:rPr>
          <w:rFonts w:asciiTheme="minorHAnsi" w:hAnsiTheme="minorHAnsi"/>
          <w:lang w:val="en-US"/>
        </w:rPr>
      </w:pPr>
      <w:bookmarkStart w:id="167" w:name="_Toc437963793"/>
      <w:r w:rsidRPr="009631A7">
        <w:rPr>
          <w:rFonts w:asciiTheme="minorHAnsi" w:hAnsiTheme="minorHAnsi"/>
          <w:lang w:val="en-US"/>
        </w:rPr>
        <w:t>Configuration and Implementation</w:t>
      </w:r>
      <w:bookmarkEnd w:id="167"/>
    </w:p>
    <w:p w:rsidR="001A4205" w:rsidRPr="009631A7" w:rsidRDefault="001A4205" w:rsidP="001A4205">
      <w:pPr>
        <w:ind w:firstLine="568"/>
        <w:rPr>
          <w:lang w:val="en-US"/>
        </w:rPr>
      </w:pPr>
      <w:r w:rsidRPr="009631A7">
        <w:rPr>
          <w:lang w:val="en-US"/>
        </w:rPr>
        <w:t>The Metaphacts FQI was installed in the servers of HCMR. The platform have been configured and the code has been changed to:</w:t>
      </w:r>
    </w:p>
    <w:p w:rsidR="001A4205" w:rsidRPr="009631A7" w:rsidRDefault="001A4205" w:rsidP="001A4205">
      <w:pPr>
        <w:pStyle w:val="ListParagraph"/>
        <w:numPr>
          <w:ilvl w:val="0"/>
          <w:numId w:val="71"/>
        </w:numPr>
        <w:rPr>
          <w:lang w:val="en-US"/>
        </w:rPr>
      </w:pPr>
      <w:r w:rsidRPr="009631A7">
        <w:rPr>
          <w:lang w:val="en-US"/>
        </w:rPr>
        <w:t>Operate on the LW Greece Data Services domain</w:t>
      </w:r>
    </w:p>
    <w:p w:rsidR="001A4205" w:rsidRPr="009631A7" w:rsidRDefault="001A4205" w:rsidP="001A4205">
      <w:pPr>
        <w:pStyle w:val="ListParagraph"/>
        <w:numPr>
          <w:ilvl w:val="0"/>
          <w:numId w:val="71"/>
        </w:numPr>
        <w:rPr>
          <w:lang w:val="en-US"/>
        </w:rPr>
      </w:pPr>
      <w:r w:rsidRPr="009631A7">
        <w:rPr>
          <w:lang w:val="en-US"/>
        </w:rPr>
        <w:t>Support the LifeWatch Greece FQ/FR schema</w:t>
      </w:r>
    </w:p>
    <w:p w:rsidR="001A4205" w:rsidRPr="009631A7" w:rsidRDefault="001A4205" w:rsidP="001A4205">
      <w:pPr>
        <w:pStyle w:val="ListParagraph"/>
        <w:numPr>
          <w:ilvl w:val="0"/>
          <w:numId w:val="71"/>
        </w:numPr>
        <w:rPr>
          <w:lang w:val="en-US"/>
        </w:rPr>
      </w:pPr>
      <w:r w:rsidRPr="009631A7">
        <w:rPr>
          <w:lang w:val="en-US"/>
        </w:rPr>
        <w:t>Support the Virtuoso Triple Store</w:t>
      </w:r>
    </w:p>
    <w:p w:rsidR="001A4205" w:rsidRPr="009631A7" w:rsidRDefault="001A4205" w:rsidP="001A4205">
      <w:pPr>
        <w:pStyle w:val="ListParagraph"/>
        <w:numPr>
          <w:ilvl w:val="0"/>
          <w:numId w:val="71"/>
        </w:numPr>
        <w:rPr>
          <w:lang w:val="en-US"/>
        </w:rPr>
      </w:pPr>
      <w:r w:rsidRPr="009631A7">
        <w:rPr>
          <w:lang w:val="en-US"/>
        </w:rPr>
        <w:t>Allow LW Greece users to access it</w:t>
      </w:r>
    </w:p>
    <w:p w:rsidR="001A4205" w:rsidRPr="009631A7" w:rsidRDefault="001A4205" w:rsidP="001A4205">
      <w:pPr>
        <w:pStyle w:val="ListParagraph"/>
        <w:numPr>
          <w:ilvl w:val="0"/>
          <w:numId w:val="71"/>
        </w:numPr>
        <w:rPr>
          <w:lang w:val="en-US"/>
        </w:rPr>
      </w:pPr>
      <w:r w:rsidRPr="009631A7">
        <w:rPr>
          <w:lang w:val="en-US"/>
        </w:rPr>
        <w:t>Search with SPARQL filtering</w:t>
      </w:r>
    </w:p>
    <w:p w:rsidR="001A4205" w:rsidRPr="009631A7" w:rsidRDefault="001A4205" w:rsidP="001A4205">
      <w:pPr>
        <w:pStyle w:val="ListParagraph"/>
        <w:numPr>
          <w:ilvl w:val="0"/>
          <w:numId w:val="71"/>
        </w:numPr>
        <w:rPr>
          <w:lang w:val="en-US"/>
        </w:rPr>
      </w:pPr>
      <w:r w:rsidRPr="009631A7">
        <w:rPr>
          <w:lang w:val="en-US"/>
        </w:rPr>
        <w:t>Adjust the interface’s appearance to the needs of LW Greece</w:t>
      </w:r>
    </w:p>
    <w:p w:rsidR="007C7872" w:rsidRPr="009631A7" w:rsidRDefault="001A4205" w:rsidP="007C7872">
      <w:pPr>
        <w:ind w:firstLine="568"/>
        <w:jc w:val="both"/>
        <w:rPr>
          <w:lang w:val="en-US"/>
        </w:rPr>
      </w:pPr>
      <w:r w:rsidRPr="009631A7">
        <w:rPr>
          <w:lang w:val="en-US"/>
        </w:rPr>
        <w:t>Furthermore the links of the returned results</w:t>
      </w:r>
      <w:r w:rsidR="007C7872" w:rsidRPr="009631A7">
        <w:rPr>
          <w:lang w:val="en-US"/>
        </w:rPr>
        <w:t xml:space="preserve"> have been configured to</w:t>
      </w:r>
      <w:r w:rsidRPr="009631A7">
        <w:rPr>
          <w:lang w:val="en-US"/>
        </w:rPr>
        <w:t xml:space="preserve"> direct to the Data Services </w:t>
      </w:r>
      <w:r w:rsidR="007C7872" w:rsidRPr="009631A7">
        <w:rPr>
          <w:lang w:val="en-US"/>
        </w:rPr>
        <w:t xml:space="preserve">Portal, browsing page, to allow the users to retrieve more information about the entity and to navigate the semantic network. </w:t>
      </w:r>
    </w:p>
    <w:p w:rsidR="006722E4" w:rsidRPr="009631A7" w:rsidRDefault="007C7872" w:rsidP="007C7872">
      <w:pPr>
        <w:ind w:firstLine="568"/>
        <w:jc w:val="both"/>
        <w:rPr>
          <w:lang w:val="en-US"/>
        </w:rPr>
      </w:pPr>
      <w:r w:rsidRPr="009631A7">
        <w:rPr>
          <w:lang w:val="en-US"/>
        </w:rPr>
        <w:t>The FQI have been integrated in the Data Services Web Application of the LW Greece’s Portal.</w:t>
      </w:r>
    </w:p>
    <w:p w:rsidR="007C7872" w:rsidRPr="009631A7" w:rsidRDefault="007C7872" w:rsidP="007C7872">
      <w:pPr>
        <w:ind w:firstLine="568"/>
        <w:jc w:val="both"/>
        <w:rPr>
          <w:lang w:val="en-US"/>
        </w:rPr>
      </w:pPr>
    </w:p>
    <w:p w:rsidR="006B4519" w:rsidRPr="009631A7" w:rsidRDefault="006B4519" w:rsidP="006B4519">
      <w:pPr>
        <w:pStyle w:val="Heading2"/>
        <w:rPr>
          <w:rFonts w:asciiTheme="minorHAnsi" w:hAnsiTheme="minorHAnsi"/>
          <w:lang w:val="en-US"/>
        </w:rPr>
      </w:pPr>
      <w:bookmarkStart w:id="168" w:name="_Toc437963794"/>
      <w:r w:rsidRPr="009631A7">
        <w:rPr>
          <w:rFonts w:asciiTheme="minorHAnsi" w:hAnsiTheme="minorHAnsi"/>
          <w:lang w:val="en-US"/>
        </w:rPr>
        <w:t>Usage</w:t>
      </w:r>
      <w:bookmarkEnd w:id="168"/>
    </w:p>
    <w:p w:rsidR="00BB7210" w:rsidRPr="009631A7" w:rsidRDefault="00BB7210" w:rsidP="00BB7210">
      <w:pPr>
        <w:ind w:firstLine="284"/>
        <w:rPr>
          <w:lang w:val="en-US"/>
        </w:rPr>
      </w:pPr>
      <w:r w:rsidRPr="009631A7">
        <w:rPr>
          <w:lang w:val="en-US"/>
        </w:rPr>
        <w:t>The FQI is highly user friendly and ease-to-use. The user selects from the main menu the domain Fundamental Category by clicking on the corresponding icon:</w:t>
      </w:r>
    </w:p>
    <w:p w:rsidR="00BB7210" w:rsidRPr="009631A7" w:rsidRDefault="00BB7210" w:rsidP="00BB7210">
      <w:pPr>
        <w:keepNext/>
        <w:jc w:val="center"/>
      </w:pPr>
      <w:r w:rsidRPr="009631A7">
        <w:rPr>
          <w:noProof/>
          <w:lang w:val="el-GR" w:eastAsia="el-GR" w:bidi="ar-SA"/>
        </w:rPr>
        <w:drawing>
          <wp:inline distT="0" distB="0" distL="0" distR="0" wp14:anchorId="088DF4A6" wp14:editId="48EF3994">
            <wp:extent cx="3762375" cy="1343025"/>
            <wp:effectExtent l="19050" t="19050" r="28575"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2375" cy="1343025"/>
                    </a:xfrm>
                    <a:prstGeom prst="rect">
                      <a:avLst/>
                    </a:prstGeom>
                    <a:noFill/>
                    <a:ln>
                      <a:solidFill>
                        <a:schemeClr val="tx1"/>
                      </a:solidFill>
                    </a:ln>
                  </pic:spPr>
                </pic:pic>
              </a:graphicData>
            </a:graphic>
          </wp:inline>
        </w:drawing>
      </w:r>
    </w:p>
    <w:p w:rsidR="006B4519" w:rsidRPr="00527438" w:rsidRDefault="00BB7210" w:rsidP="00BB7210">
      <w:pPr>
        <w:pStyle w:val="Caption"/>
        <w:jc w:val="center"/>
        <w:rPr>
          <w:sz w:val="22"/>
          <w:lang w:val="en-US"/>
        </w:rPr>
      </w:pPr>
      <w:bookmarkStart w:id="169" w:name="_Toc437963842"/>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34</w:t>
      </w:r>
      <w:r w:rsidRPr="00527438">
        <w:rPr>
          <w:sz w:val="22"/>
        </w:rPr>
        <w:fldChar w:fldCharType="end"/>
      </w:r>
      <w:r w:rsidRPr="00527438">
        <w:rPr>
          <w:sz w:val="22"/>
        </w:rPr>
        <w:t>: FQI Main Menu</w:t>
      </w:r>
      <w:bookmarkEnd w:id="169"/>
    </w:p>
    <w:p w:rsidR="006722E4" w:rsidRPr="009631A7" w:rsidRDefault="00BB7210" w:rsidP="00BB7210">
      <w:pPr>
        <w:ind w:firstLine="284"/>
        <w:rPr>
          <w:lang w:val="en-US"/>
        </w:rPr>
      </w:pPr>
      <w:r w:rsidRPr="009631A7">
        <w:rPr>
          <w:lang w:val="en-US"/>
        </w:rPr>
        <w:t>Afterwards the user selects the range FC and the fundamental relationship between the domain and the range.</w:t>
      </w:r>
    </w:p>
    <w:p w:rsidR="00BB7210" w:rsidRPr="009631A7" w:rsidRDefault="006722E4" w:rsidP="00BB7210">
      <w:pPr>
        <w:keepNext/>
        <w:jc w:val="center"/>
      </w:pPr>
      <w:r w:rsidRPr="009631A7">
        <w:rPr>
          <w:lang w:val="en-US"/>
        </w:rPr>
        <w:br w:type="page"/>
      </w:r>
      <w:r w:rsidR="00BB7210" w:rsidRPr="009631A7">
        <w:rPr>
          <w:noProof/>
          <w:lang w:val="el-GR" w:eastAsia="el-GR" w:bidi="ar-SA"/>
        </w:rPr>
        <w:lastRenderedPageBreak/>
        <w:drawing>
          <wp:inline distT="0" distB="0" distL="0" distR="0" wp14:anchorId="1C80C23A" wp14:editId="12A7EE49">
            <wp:extent cx="4791075" cy="1952625"/>
            <wp:effectExtent l="19050" t="19050" r="28575"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1075" cy="1952625"/>
                    </a:xfrm>
                    <a:prstGeom prst="rect">
                      <a:avLst/>
                    </a:prstGeom>
                    <a:noFill/>
                    <a:ln>
                      <a:solidFill>
                        <a:schemeClr val="tx1"/>
                      </a:solidFill>
                    </a:ln>
                  </pic:spPr>
                </pic:pic>
              </a:graphicData>
            </a:graphic>
          </wp:inline>
        </w:drawing>
      </w:r>
    </w:p>
    <w:p w:rsidR="006722E4" w:rsidRPr="00527438" w:rsidRDefault="00BB7210" w:rsidP="00BB7210">
      <w:pPr>
        <w:pStyle w:val="Caption"/>
        <w:jc w:val="center"/>
        <w:rPr>
          <w:sz w:val="22"/>
        </w:rPr>
      </w:pPr>
      <w:bookmarkStart w:id="170" w:name="_Toc437963843"/>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35</w:t>
      </w:r>
      <w:r w:rsidRPr="00527438">
        <w:rPr>
          <w:sz w:val="22"/>
        </w:rPr>
        <w:fldChar w:fldCharType="end"/>
      </w:r>
      <w:r w:rsidRPr="00527438">
        <w:rPr>
          <w:sz w:val="22"/>
        </w:rPr>
        <w:t>: Selection of Fundamental Relationship</w:t>
      </w:r>
      <w:bookmarkEnd w:id="170"/>
    </w:p>
    <w:p w:rsidR="00BB7210" w:rsidRPr="009631A7" w:rsidRDefault="00BB7210" w:rsidP="00BB7210">
      <w:pPr>
        <w:ind w:firstLine="720"/>
        <w:jc w:val="both"/>
      </w:pPr>
      <w:r w:rsidRPr="009631A7">
        <w:t>The user can type a range’s instance label, and it’s been autocompleted. After the selection of one of the labels the results are returned with links to the entities’ browsing pages.</w:t>
      </w:r>
      <w:r w:rsidR="00CB122B" w:rsidRPr="009631A7">
        <w:t xml:space="preserve"> An example of searching about things that have met Greece is shown in the next figure.</w:t>
      </w:r>
    </w:p>
    <w:p w:rsidR="00CB122B" w:rsidRPr="009631A7" w:rsidRDefault="00CB122B" w:rsidP="00CB122B">
      <w:pPr>
        <w:keepNext/>
      </w:pPr>
      <w:r w:rsidRPr="009631A7">
        <w:rPr>
          <w:noProof/>
          <w:lang w:val="el-GR" w:eastAsia="el-GR" w:bidi="ar-SA"/>
        </w:rPr>
        <w:drawing>
          <wp:inline distT="0" distB="0" distL="0" distR="0" wp14:anchorId="4F6D175F" wp14:editId="272681D6">
            <wp:extent cx="5248275" cy="361950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275" cy="3619500"/>
                    </a:xfrm>
                    <a:prstGeom prst="rect">
                      <a:avLst/>
                    </a:prstGeom>
                    <a:noFill/>
                    <a:ln>
                      <a:solidFill>
                        <a:schemeClr val="tx1"/>
                      </a:solidFill>
                    </a:ln>
                  </pic:spPr>
                </pic:pic>
              </a:graphicData>
            </a:graphic>
          </wp:inline>
        </w:drawing>
      </w:r>
    </w:p>
    <w:p w:rsidR="00BB7210" w:rsidRPr="00527438" w:rsidRDefault="00CB122B" w:rsidP="00CB122B">
      <w:pPr>
        <w:pStyle w:val="Caption"/>
        <w:jc w:val="center"/>
        <w:rPr>
          <w:sz w:val="22"/>
        </w:rPr>
      </w:pPr>
      <w:bookmarkStart w:id="171" w:name="_Toc437963844"/>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36</w:t>
      </w:r>
      <w:r w:rsidRPr="00527438">
        <w:rPr>
          <w:sz w:val="22"/>
        </w:rPr>
        <w:fldChar w:fldCharType="end"/>
      </w:r>
      <w:r w:rsidRPr="00527438">
        <w:rPr>
          <w:sz w:val="22"/>
        </w:rPr>
        <w:t>: Things that have met Greece FQI results</w:t>
      </w:r>
      <w:bookmarkEnd w:id="171"/>
    </w:p>
    <w:p w:rsidR="00BB7210" w:rsidRPr="009631A7" w:rsidRDefault="00BB7210" w:rsidP="00BB7210"/>
    <w:p w:rsidR="00BB7210" w:rsidRPr="009631A7" w:rsidRDefault="00BB7210" w:rsidP="00BB7210">
      <w:pPr>
        <w:jc w:val="center"/>
        <w:rPr>
          <w:lang w:val="en-US"/>
        </w:rPr>
      </w:pPr>
    </w:p>
    <w:p w:rsidR="00BB7210" w:rsidRPr="009631A7" w:rsidRDefault="00BB7210" w:rsidP="00BB7210">
      <w:pPr>
        <w:jc w:val="center"/>
        <w:rPr>
          <w:lang w:val="en-US"/>
        </w:rPr>
      </w:pPr>
    </w:p>
    <w:p w:rsidR="00BB7210" w:rsidRPr="009631A7" w:rsidRDefault="00BB7210" w:rsidP="00CB122B">
      <w:pPr>
        <w:rPr>
          <w:lang w:val="en-US"/>
        </w:rPr>
      </w:pPr>
    </w:p>
    <w:p w:rsidR="000B40DC" w:rsidRPr="009631A7" w:rsidRDefault="000B40DC" w:rsidP="000B40DC">
      <w:pPr>
        <w:pStyle w:val="Heading1"/>
        <w:rPr>
          <w:rFonts w:asciiTheme="minorHAnsi" w:hAnsiTheme="minorHAnsi"/>
          <w:lang w:val="en-US"/>
        </w:rPr>
      </w:pPr>
      <w:bookmarkStart w:id="172" w:name="_Data_Services_Web"/>
      <w:bookmarkStart w:id="173" w:name="_Toc437963795"/>
      <w:bookmarkEnd w:id="172"/>
      <w:r w:rsidRPr="009631A7">
        <w:rPr>
          <w:rFonts w:asciiTheme="minorHAnsi" w:hAnsiTheme="minorHAnsi"/>
          <w:lang w:val="en-US"/>
        </w:rPr>
        <w:lastRenderedPageBreak/>
        <w:t>Data Services Web Application</w:t>
      </w:r>
      <w:bookmarkEnd w:id="173"/>
    </w:p>
    <w:p w:rsidR="00093A9D" w:rsidRPr="009631A7" w:rsidRDefault="00093A9D" w:rsidP="00093A9D">
      <w:pPr>
        <w:ind w:firstLine="284"/>
        <w:jc w:val="both"/>
        <w:rPr>
          <w:lang w:val="en-US"/>
        </w:rPr>
      </w:pPr>
    </w:p>
    <w:p w:rsidR="000B40DC" w:rsidRPr="009631A7" w:rsidRDefault="00093A9D" w:rsidP="00093A9D">
      <w:pPr>
        <w:ind w:firstLine="284"/>
        <w:jc w:val="both"/>
        <w:rPr>
          <w:lang w:val="en-US"/>
        </w:rPr>
      </w:pPr>
      <w:r w:rsidRPr="009631A7">
        <w:rPr>
          <w:lang w:val="en-US"/>
        </w:rPr>
        <w:t>To provide the users of LifeWatch Greece the functionalities of the Data Services, a Web Application has been developed using the Data Services API and has been integrated to the Portal of the infrastructure. The Web Application is mainly developed using JSP, SERVLETS and Javascript. To access the Web Application the users have to subscribe to LifeWatch Greece, visit the portal and click on the Data Services Icon:</w:t>
      </w:r>
    </w:p>
    <w:p w:rsidR="00093A9D" w:rsidRPr="009631A7" w:rsidRDefault="00093A9D" w:rsidP="00093A9D">
      <w:pPr>
        <w:keepNext/>
        <w:jc w:val="both"/>
      </w:pPr>
      <w:r w:rsidRPr="009631A7">
        <w:rPr>
          <w:noProof/>
          <w:lang w:val="el-GR" w:eastAsia="el-GR" w:bidi="ar-SA"/>
        </w:rPr>
        <w:drawing>
          <wp:inline distT="0" distB="0" distL="0" distR="0" wp14:anchorId="0B4FBEEB" wp14:editId="0D5BFE7D">
            <wp:extent cx="5303520" cy="310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7586" cy="3111344"/>
                    </a:xfrm>
                    <a:prstGeom prst="rect">
                      <a:avLst/>
                    </a:prstGeom>
                    <a:noFill/>
                    <a:ln>
                      <a:noFill/>
                    </a:ln>
                  </pic:spPr>
                </pic:pic>
              </a:graphicData>
            </a:graphic>
          </wp:inline>
        </w:drawing>
      </w:r>
    </w:p>
    <w:p w:rsidR="00093A9D" w:rsidRPr="00527438" w:rsidRDefault="00093A9D" w:rsidP="00093A9D">
      <w:pPr>
        <w:pStyle w:val="Caption"/>
        <w:jc w:val="center"/>
        <w:rPr>
          <w:sz w:val="22"/>
        </w:rPr>
      </w:pPr>
      <w:bookmarkStart w:id="174" w:name="_Toc437963845"/>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37</w:t>
      </w:r>
      <w:r w:rsidRPr="00527438">
        <w:rPr>
          <w:sz w:val="22"/>
        </w:rPr>
        <w:fldChar w:fldCharType="end"/>
      </w:r>
      <w:r w:rsidRPr="00527438">
        <w:rPr>
          <w:sz w:val="22"/>
        </w:rPr>
        <w:t>: LW Portal – Data Services Link</w:t>
      </w:r>
      <w:bookmarkEnd w:id="174"/>
    </w:p>
    <w:p w:rsidR="00093A9D" w:rsidRPr="009631A7" w:rsidRDefault="00093A9D" w:rsidP="00093A9D">
      <w:pPr>
        <w:ind w:firstLine="568"/>
      </w:pPr>
      <w:r w:rsidRPr="009631A7">
        <w:t>The next sections describe the actions that can be performed in the Data Services Web Application.</w:t>
      </w:r>
    </w:p>
    <w:p w:rsidR="004D7654" w:rsidRPr="009631A7" w:rsidRDefault="004D7654" w:rsidP="00093A9D">
      <w:pPr>
        <w:ind w:firstLine="568"/>
      </w:pPr>
    </w:p>
    <w:p w:rsidR="000B40DC" w:rsidRPr="009631A7" w:rsidRDefault="000B40DC" w:rsidP="00B720D0">
      <w:pPr>
        <w:pStyle w:val="Heading2"/>
        <w:rPr>
          <w:rFonts w:asciiTheme="minorHAnsi" w:hAnsiTheme="minorHAnsi"/>
          <w:lang w:val="en-US"/>
        </w:rPr>
      </w:pPr>
      <w:bookmarkStart w:id="175" w:name="_Toc437963796"/>
      <w:r w:rsidRPr="009631A7">
        <w:rPr>
          <w:rFonts w:asciiTheme="minorHAnsi" w:hAnsiTheme="minorHAnsi"/>
          <w:lang w:val="en-US"/>
        </w:rPr>
        <w:t>Data Publishing</w:t>
      </w:r>
      <w:bookmarkEnd w:id="175"/>
    </w:p>
    <w:p w:rsidR="004D7654" w:rsidRPr="009631A7" w:rsidRDefault="004D7654" w:rsidP="00E63A59">
      <w:pPr>
        <w:ind w:firstLine="568"/>
        <w:jc w:val="both"/>
        <w:rPr>
          <w:lang w:val="en-US"/>
        </w:rPr>
      </w:pPr>
    </w:p>
    <w:p w:rsidR="00E63A59" w:rsidRPr="009631A7" w:rsidRDefault="00E63A59" w:rsidP="00E63A59">
      <w:pPr>
        <w:ind w:firstLine="568"/>
        <w:jc w:val="both"/>
        <w:rPr>
          <w:lang w:val="en-US"/>
        </w:rPr>
      </w:pPr>
      <w:r w:rsidRPr="009631A7">
        <w:rPr>
          <w:lang w:val="en-US"/>
        </w:rPr>
        <w:t>The providers can publish their data and their metadata through the Data Services Web Application. To access the publishing interface the user has to click on the publishing button of the Web Application menu:</w:t>
      </w:r>
    </w:p>
    <w:p w:rsidR="00E63A59" w:rsidRPr="009631A7" w:rsidRDefault="00E63A59" w:rsidP="00E63A59">
      <w:pPr>
        <w:keepNext/>
      </w:pPr>
      <w:r w:rsidRPr="009631A7">
        <w:rPr>
          <w:noProof/>
          <w:lang w:val="el-GR" w:eastAsia="el-GR" w:bidi="ar-SA"/>
        </w:rPr>
        <w:drawing>
          <wp:inline distT="0" distB="0" distL="0" distR="0" wp14:anchorId="1D3EAEF8" wp14:editId="08CB245B">
            <wp:extent cx="5267325" cy="419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419100"/>
                    </a:xfrm>
                    <a:prstGeom prst="rect">
                      <a:avLst/>
                    </a:prstGeom>
                    <a:noFill/>
                    <a:ln>
                      <a:noFill/>
                    </a:ln>
                  </pic:spPr>
                </pic:pic>
              </a:graphicData>
            </a:graphic>
          </wp:inline>
        </w:drawing>
      </w:r>
    </w:p>
    <w:p w:rsidR="00E63A59" w:rsidRPr="00527438" w:rsidRDefault="00E63A59" w:rsidP="00E63A59">
      <w:pPr>
        <w:pStyle w:val="Caption"/>
        <w:jc w:val="center"/>
        <w:rPr>
          <w:sz w:val="22"/>
          <w:lang w:val="en-US"/>
        </w:rPr>
      </w:pPr>
      <w:bookmarkStart w:id="176" w:name="_Toc437963846"/>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38</w:t>
      </w:r>
      <w:r w:rsidRPr="00527438">
        <w:rPr>
          <w:sz w:val="22"/>
        </w:rPr>
        <w:fldChar w:fldCharType="end"/>
      </w:r>
      <w:r w:rsidRPr="00527438">
        <w:rPr>
          <w:sz w:val="22"/>
        </w:rPr>
        <w:t>: Web Application Menu</w:t>
      </w:r>
      <w:bookmarkEnd w:id="176"/>
    </w:p>
    <w:p w:rsidR="00E63A59" w:rsidRDefault="00E63A59" w:rsidP="00E63A59">
      <w:pPr>
        <w:ind w:firstLine="568"/>
        <w:jc w:val="both"/>
        <w:rPr>
          <w:lang w:val="en-US"/>
        </w:rPr>
      </w:pPr>
    </w:p>
    <w:p w:rsidR="00527438" w:rsidRPr="009631A7" w:rsidRDefault="00527438" w:rsidP="00E63A59">
      <w:pPr>
        <w:ind w:firstLine="568"/>
        <w:jc w:val="both"/>
        <w:rPr>
          <w:lang w:val="en-US"/>
        </w:rPr>
      </w:pPr>
    </w:p>
    <w:p w:rsidR="00E63A59" w:rsidRPr="009631A7" w:rsidRDefault="00E63A59" w:rsidP="00527438">
      <w:pPr>
        <w:jc w:val="both"/>
        <w:rPr>
          <w:lang w:val="en-US"/>
        </w:rPr>
      </w:pPr>
      <w:r w:rsidRPr="009631A7">
        <w:rPr>
          <w:lang w:val="en-US"/>
        </w:rPr>
        <w:lastRenderedPageBreak/>
        <w:t xml:space="preserve">The first step of the publication process is the Directory Entry, the description of the data resource. </w:t>
      </w:r>
      <w:r w:rsidR="009E5BC0" w:rsidRPr="009631A7">
        <w:rPr>
          <w:lang w:val="en-US"/>
        </w:rPr>
        <w:t xml:space="preserve">This can be done by filling the Dataset Description form (Figure 35). The mandatory fields are the </w:t>
      </w:r>
      <w:r w:rsidR="009E5BC0" w:rsidRPr="009631A7">
        <w:rPr>
          <w:i/>
          <w:lang w:val="en-US"/>
        </w:rPr>
        <w:t>Dataset Name, Access Method, Owner, Curator, Curator e-mail and Dataset Logo</w:t>
      </w:r>
      <w:r w:rsidR="009E5BC0" w:rsidRPr="009631A7">
        <w:rPr>
          <w:lang w:val="en-US"/>
        </w:rPr>
        <w:t xml:space="preserve">. </w:t>
      </w:r>
    </w:p>
    <w:p w:rsidR="009E5BC0" w:rsidRPr="009631A7" w:rsidRDefault="009E5BC0" w:rsidP="009E5BC0">
      <w:pPr>
        <w:keepNext/>
      </w:pPr>
      <w:r w:rsidRPr="009631A7">
        <w:rPr>
          <w:noProof/>
          <w:lang w:val="el-GR" w:eastAsia="el-GR" w:bidi="ar-SA"/>
        </w:rPr>
        <w:drawing>
          <wp:inline distT="0" distB="0" distL="0" distR="0" wp14:anchorId="743E7CBD" wp14:editId="1C445C05">
            <wp:extent cx="5248275" cy="4181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4181475"/>
                    </a:xfrm>
                    <a:prstGeom prst="rect">
                      <a:avLst/>
                    </a:prstGeom>
                    <a:noFill/>
                    <a:ln>
                      <a:noFill/>
                    </a:ln>
                  </pic:spPr>
                </pic:pic>
              </a:graphicData>
            </a:graphic>
          </wp:inline>
        </w:drawing>
      </w:r>
    </w:p>
    <w:p w:rsidR="009E5BC0" w:rsidRPr="00527438" w:rsidRDefault="009E5BC0" w:rsidP="009E5BC0">
      <w:pPr>
        <w:pStyle w:val="Caption"/>
        <w:jc w:val="center"/>
        <w:rPr>
          <w:sz w:val="22"/>
          <w:lang w:val="en-US"/>
        </w:rPr>
      </w:pPr>
      <w:bookmarkStart w:id="177" w:name="_Toc437963847"/>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39</w:t>
      </w:r>
      <w:r w:rsidRPr="00527438">
        <w:rPr>
          <w:sz w:val="22"/>
        </w:rPr>
        <w:fldChar w:fldCharType="end"/>
      </w:r>
      <w:r w:rsidRPr="00527438">
        <w:rPr>
          <w:sz w:val="22"/>
        </w:rPr>
        <w:t>: Dataset Description Form.</w:t>
      </w:r>
      <w:bookmarkEnd w:id="177"/>
    </w:p>
    <w:p w:rsidR="00E63A59" w:rsidRPr="009631A7" w:rsidRDefault="009E5BC0" w:rsidP="00527438">
      <w:pPr>
        <w:jc w:val="both"/>
        <w:rPr>
          <w:lang w:val="en-US"/>
        </w:rPr>
      </w:pPr>
      <w:r w:rsidRPr="009631A7">
        <w:rPr>
          <w:lang w:val="en-US"/>
        </w:rPr>
        <w:t>Alternatively the user can download the Data Collection template, fill it and then upload this template by the related form.</w:t>
      </w:r>
    </w:p>
    <w:p w:rsidR="009E5BC0" w:rsidRPr="009631A7" w:rsidRDefault="009E5BC0" w:rsidP="009E5BC0">
      <w:pPr>
        <w:keepNext/>
        <w:jc w:val="both"/>
      </w:pPr>
      <w:r w:rsidRPr="009631A7">
        <w:rPr>
          <w:noProof/>
          <w:lang w:val="el-GR" w:eastAsia="el-GR" w:bidi="ar-SA"/>
        </w:rPr>
        <w:drawing>
          <wp:inline distT="0" distB="0" distL="0" distR="0" wp14:anchorId="058ADAF3" wp14:editId="3AFE596B">
            <wp:extent cx="5444378" cy="11715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5242" cy="1171761"/>
                    </a:xfrm>
                    <a:prstGeom prst="rect">
                      <a:avLst/>
                    </a:prstGeom>
                    <a:noFill/>
                    <a:ln>
                      <a:noFill/>
                    </a:ln>
                  </pic:spPr>
                </pic:pic>
              </a:graphicData>
            </a:graphic>
          </wp:inline>
        </w:drawing>
      </w:r>
    </w:p>
    <w:p w:rsidR="009E5BC0" w:rsidRPr="00527438" w:rsidRDefault="009E5BC0" w:rsidP="009E5BC0">
      <w:pPr>
        <w:pStyle w:val="Caption"/>
        <w:jc w:val="center"/>
        <w:rPr>
          <w:sz w:val="22"/>
          <w:lang w:val="en-US"/>
        </w:rPr>
      </w:pPr>
      <w:bookmarkStart w:id="178" w:name="_Toc437963848"/>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40</w:t>
      </w:r>
      <w:r w:rsidRPr="00527438">
        <w:rPr>
          <w:sz w:val="22"/>
        </w:rPr>
        <w:fldChar w:fldCharType="end"/>
      </w:r>
      <w:r w:rsidRPr="00527438">
        <w:rPr>
          <w:sz w:val="22"/>
        </w:rPr>
        <w:t>: Data Description Template Upload Form</w:t>
      </w:r>
      <w:bookmarkEnd w:id="178"/>
    </w:p>
    <w:p w:rsidR="009E5BC0" w:rsidRPr="009631A7" w:rsidRDefault="009E5BC0" w:rsidP="009E5BC0">
      <w:pPr>
        <w:keepNext/>
        <w:jc w:val="both"/>
      </w:pPr>
      <w:r w:rsidRPr="009631A7">
        <w:rPr>
          <w:noProof/>
          <w:lang w:val="el-GR" w:eastAsia="el-GR" w:bidi="ar-SA"/>
        </w:rPr>
        <w:lastRenderedPageBreak/>
        <w:drawing>
          <wp:inline distT="0" distB="0" distL="0" distR="0" wp14:anchorId="4AB9401A" wp14:editId="3FDD044E">
            <wp:extent cx="5276850" cy="388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850" cy="3886200"/>
                    </a:xfrm>
                    <a:prstGeom prst="rect">
                      <a:avLst/>
                    </a:prstGeom>
                    <a:noFill/>
                    <a:ln>
                      <a:noFill/>
                    </a:ln>
                  </pic:spPr>
                </pic:pic>
              </a:graphicData>
            </a:graphic>
          </wp:inline>
        </w:drawing>
      </w:r>
    </w:p>
    <w:p w:rsidR="009E5BC0" w:rsidRPr="00527438" w:rsidRDefault="009E5BC0" w:rsidP="009E5BC0">
      <w:pPr>
        <w:pStyle w:val="Caption"/>
        <w:jc w:val="center"/>
        <w:rPr>
          <w:sz w:val="22"/>
          <w:lang w:val="en-US"/>
        </w:rPr>
      </w:pPr>
      <w:bookmarkStart w:id="179" w:name="_Toc437963849"/>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41</w:t>
      </w:r>
      <w:r w:rsidRPr="00527438">
        <w:rPr>
          <w:sz w:val="22"/>
        </w:rPr>
        <w:fldChar w:fldCharType="end"/>
      </w:r>
      <w:r w:rsidRPr="00527438">
        <w:rPr>
          <w:sz w:val="22"/>
        </w:rPr>
        <w:t>: Metadata Templates</w:t>
      </w:r>
      <w:bookmarkEnd w:id="179"/>
    </w:p>
    <w:p w:rsidR="008C71F1" w:rsidRPr="009631A7" w:rsidRDefault="008C71F1" w:rsidP="009E5BC0">
      <w:pPr>
        <w:ind w:firstLine="568"/>
        <w:jc w:val="both"/>
        <w:rPr>
          <w:lang w:val="en-US"/>
        </w:rPr>
      </w:pPr>
    </w:p>
    <w:p w:rsidR="00F02832" w:rsidRPr="009631A7" w:rsidRDefault="00E63A59" w:rsidP="00527438">
      <w:pPr>
        <w:jc w:val="both"/>
        <w:rPr>
          <w:lang w:val="en-US"/>
        </w:rPr>
      </w:pPr>
      <w:r w:rsidRPr="009631A7">
        <w:rPr>
          <w:lang w:val="en-US"/>
        </w:rPr>
        <w:t>The second step is the publication of the metadata that enrich the information about the data resource</w:t>
      </w:r>
      <w:r w:rsidR="009E5BC0" w:rsidRPr="009631A7">
        <w:rPr>
          <w:lang w:val="en-US"/>
        </w:rPr>
        <w:t>. The user has to</w:t>
      </w:r>
      <w:r w:rsidR="008C71F1" w:rsidRPr="009631A7">
        <w:rPr>
          <w:lang w:val="en-US"/>
        </w:rPr>
        <w:t xml:space="preserve"> click on the Add Dataset Metadata tab,</w:t>
      </w:r>
      <w:r w:rsidR="009E5BC0" w:rsidRPr="009631A7">
        <w:rPr>
          <w:lang w:val="en-US"/>
        </w:rPr>
        <w:t xml:space="preserve"> select the name of the Dataset that the metadata will refer to and  the category of the metadata, and to upload the corresponding metadata template.</w:t>
      </w:r>
    </w:p>
    <w:p w:rsidR="008C71F1" w:rsidRPr="009631A7" w:rsidRDefault="008C71F1" w:rsidP="008C71F1">
      <w:pPr>
        <w:keepNext/>
        <w:jc w:val="both"/>
      </w:pPr>
      <w:r w:rsidRPr="009631A7">
        <w:rPr>
          <w:noProof/>
          <w:lang w:val="el-GR" w:eastAsia="el-GR" w:bidi="ar-SA"/>
        </w:rPr>
        <w:drawing>
          <wp:inline distT="0" distB="0" distL="0" distR="0" wp14:anchorId="1CFAFC87" wp14:editId="63B698DD">
            <wp:extent cx="5267325" cy="1295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7325" cy="1295400"/>
                    </a:xfrm>
                    <a:prstGeom prst="rect">
                      <a:avLst/>
                    </a:prstGeom>
                    <a:noFill/>
                    <a:ln>
                      <a:noFill/>
                    </a:ln>
                  </pic:spPr>
                </pic:pic>
              </a:graphicData>
            </a:graphic>
          </wp:inline>
        </w:drawing>
      </w:r>
    </w:p>
    <w:p w:rsidR="008C71F1" w:rsidRPr="00527438" w:rsidRDefault="008C71F1" w:rsidP="008C71F1">
      <w:pPr>
        <w:pStyle w:val="Caption"/>
        <w:jc w:val="center"/>
        <w:rPr>
          <w:sz w:val="22"/>
        </w:rPr>
      </w:pPr>
      <w:bookmarkStart w:id="180" w:name="_Toc437963850"/>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42</w:t>
      </w:r>
      <w:r w:rsidRPr="00527438">
        <w:rPr>
          <w:sz w:val="22"/>
        </w:rPr>
        <w:fldChar w:fldCharType="end"/>
      </w:r>
      <w:r w:rsidRPr="00527438">
        <w:rPr>
          <w:sz w:val="22"/>
        </w:rPr>
        <w:t>: Dataset Metadata Uploading Form</w:t>
      </w:r>
      <w:bookmarkEnd w:id="180"/>
    </w:p>
    <w:p w:rsidR="008C71F1" w:rsidRPr="009631A7" w:rsidRDefault="008C71F1" w:rsidP="00527438">
      <w:pPr>
        <w:jc w:val="both"/>
      </w:pPr>
      <w:r w:rsidRPr="009631A7">
        <w:t>The third step of the publishing workflow, is the publishing of the actual data resource, that can be done by uploading the dataset using the Add Dataset Form.</w:t>
      </w:r>
    </w:p>
    <w:p w:rsidR="008C71F1" w:rsidRPr="009631A7" w:rsidRDefault="008C71F1" w:rsidP="008C71F1">
      <w:pPr>
        <w:keepNext/>
      </w:pPr>
      <w:r w:rsidRPr="009631A7">
        <w:rPr>
          <w:noProof/>
          <w:lang w:val="el-GR" w:eastAsia="el-GR" w:bidi="ar-SA"/>
        </w:rPr>
        <w:lastRenderedPageBreak/>
        <w:drawing>
          <wp:inline distT="0" distB="0" distL="0" distR="0" wp14:anchorId="6F133D9C" wp14:editId="502F7604">
            <wp:extent cx="5276850" cy="133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1333500"/>
                    </a:xfrm>
                    <a:prstGeom prst="rect">
                      <a:avLst/>
                    </a:prstGeom>
                    <a:noFill/>
                    <a:ln>
                      <a:noFill/>
                    </a:ln>
                  </pic:spPr>
                </pic:pic>
              </a:graphicData>
            </a:graphic>
          </wp:inline>
        </w:drawing>
      </w:r>
    </w:p>
    <w:p w:rsidR="008C71F1" w:rsidRPr="00527438" w:rsidRDefault="008C71F1" w:rsidP="008C71F1">
      <w:pPr>
        <w:pStyle w:val="Caption"/>
        <w:jc w:val="center"/>
        <w:rPr>
          <w:sz w:val="22"/>
        </w:rPr>
      </w:pPr>
      <w:bookmarkStart w:id="181" w:name="_Toc437963851"/>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43</w:t>
      </w:r>
      <w:r w:rsidRPr="00527438">
        <w:rPr>
          <w:sz w:val="22"/>
        </w:rPr>
        <w:fldChar w:fldCharType="end"/>
      </w:r>
      <w:r w:rsidRPr="00527438">
        <w:rPr>
          <w:sz w:val="22"/>
        </w:rPr>
        <w:t>: Add Dataset Metadata Form</w:t>
      </w:r>
      <w:bookmarkEnd w:id="181"/>
    </w:p>
    <w:p w:rsidR="004D7654" w:rsidRPr="009631A7" w:rsidRDefault="004D7654" w:rsidP="004D7654"/>
    <w:p w:rsidR="008C71F1" w:rsidRPr="009631A7" w:rsidRDefault="008C71F1" w:rsidP="008C71F1">
      <w:pPr>
        <w:pStyle w:val="Heading2"/>
        <w:rPr>
          <w:rFonts w:asciiTheme="minorHAnsi" w:hAnsiTheme="minorHAnsi"/>
        </w:rPr>
      </w:pPr>
      <w:bookmarkStart w:id="182" w:name="_Toc437963797"/>
      <w:r w:rsidRPr="009631A7">
        <w:rPr>
          <w:rFonts w:asciiTheme="minorHAnsi" w:hAnsiTheme="minorHAnsi"/>
        </w:rPr>
        <w:t>Data Updating</w:t>
      </w:r>
      <w:bookmarkEnd w:id="182"/>
    </w:p>
    <w:p w:rsidR="004D7654" w:rsidRPr="009631A7" w:rsidRDefault="004D7654" w:rsidP="008C71F1">
      <w:pPr>
        <w:ind w:firstLine="568"/>
        <w:jc w:val="both"/>
      </w:pPr>
    </w:p>
    <w:p w:rsidR="008C71F1" w:rsidRPr="009631A7" w:rsidRDefault="008C71F1" w:rsidP="008C71F1">
      <w:pPr>
        <w:ind w:firstLine="568"/>
        <w:jc w:val="both"/>
      </w:pPr>
      <w:r w:rsidRPr="009631A7">
        <w:t>The users can update the metadata of the dataset by clicking on the Update Dataset Description tab, and choose the dataset of interest. The dataset description form will auto-complete and the users can change the desired information by click on the Submit button.</w:t>
      </w:r>
    </w:p>
    <w:p w:rsidR="008C71F1" w:rsidRPr="009631A7" w:rsidRDefault="008C71F1" w:rsidP="008C71F1">
      <w:pPr>
        <w:keepNext/>
      </w:pPr>
      <w:r w:rsidRPr="009631A7">
        <w:rPr>
          <w:noProof/>
          <w:lang w:val="el-GR" w:eastAsia="el-GR" w:bidi="ar-SA"/>
        </w:rPr>
        <w:drawing>
          <wp:inline distT="0" distB="0" distL="0" distR="0" wp14:anchorId="47CF6A78" wp14:editId="7B345076">
            <wp:extent cx="5257800"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4381500"/>
                    </a:xfrm>
                    <a:prstGeom prst="rect">
                      <a:avLst/>
                    </a:prstGeom>
                    <a:noFill/>
                    <a:ln>
                      <a:noFill/>
                    </a:ln>
                  </pic:spPr>
                </pic:pic>
              </a:graphicData>
            </a:graphic>
          </wp:inline>
        </w:drawing>
      </w:r>
    </w:p>
    <w:p w:rsidR="008C71F1" w:rsidRPr="00527438" w:rsidRDefault="008C71F1" w:rsidP="008C71F1">
      <w:pPr>
        <w:pStyle w:val="Caption"/>
        <w:jc w:val="center"/>
        <w:rPr>
          <w:sz w:val="22"/>
        </w:rPr>
      </w:pPr>
      <w:bookmarkStart w:id="183" w:name="_Toc437963852"/>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44</w:t>
      </w:r>
      <w:r w:rsidRPr="00527438">
        <w:rPr>
          <w:sz w:val="22"/>
        </w:rPr>
        <w:fldChar w:fldCharType="end"/>
      </w:r>
      <w:r w:rsidRPr="00527438">
        <w:rPr>
          <w:sz w:val="22"/>
        </w:rPr>
        <w:t>: Update Dataset Description Form</w:t>
      </w:r>
      <w:bookmarkEnd w:id="183"/>
    </w:p>
    <w:p w:rsidR="004D7654" w:rsidRPr="009631A7" w:rsidRDefault="004D7654" w:rsidP="004D7654"/>
    <w:p w:rsidR="004D7654" w:rsidRPr="009631A7" w:rsidRDefault="004D7654" w:rsidP="004D7654"/>
    <w:p w:rsidR="000B40DC" w:rsidRPr="009631A7" w:rsidRDefault="000B40DC" w:rsidP="00B720D0">
      <w:pPr>
        <w:pStyle w:val="Heading2"/>
        <w:rPr>
          <w:rFonts w:asciiTheme="minorHAnsi" w:hAnsiTheme="minorHAnsi"/>
          <w:lang w:val="en-US"/>
        </w:rPr>
      </w:pPr>
      <w:bookmarkStart w:id="184" w:name="_Toc437963798"/>
      <w:r w:rsidRPr="009631A7">
        <w:rPr>
          <w:rFonts w:asciiTheme="minorHAnsi" w:hAnsiTheme="minorHAnsi"/>
          <w:lang w:val="en-US"/>
        </w:rPr>
        <w:lastRenderedPageBreak/>
        <w:t>Data Searching</w:t>
      </w:r>
      <w:bookmarkEnd w:id="184"/>
    </w:p>
    <w:p w:rsidR="004D7654" w:rsidRPr="009631A7" w:rsidRDefault="004D7654" w:rsidP="00054795">
      <w:pPr>
        <w:ind w:firstLine="568"/>
        <w:rPr>
          <w:lang w:val="en-US"/>
        </w:rPr>
      </w:pPr>
    </w:p>
    <w:p w:rsidR="00DA2C49" w:rsidRPr="009631A7" w:rsidRDefault="00054795" w:rsidP="00DA2C49">
      <w:pPr>
        <w:ind w:firstLine="568"/>
        <w:jc w:val="both"/>
        <w:rPr>
          <w:lang w:val="en-US"/>
        </w:rPr>
      </w:pPr>
      <w:r w:rsidRPr="009631A7">
        <w:rPr>
          <w:lang w:val="en-US"/>
        </w:rPr>
        <w:t>The Data Services web Application provides a number of search</w:t>
      </w:r>
      <w:r w:rsidR="004D7654" w:rsidRPr="009631A7">
        <w:rPr>
          <w:lang w:val="en-US"/>
        </w:rPr>
        <w:t xml:space="preserve"> capabilities</w:t>
      </w:r>
      <w:r w:rsidRPr="009631A7">
        <w:rPr>
          <w:lang w:val="en-US"/>
        </w:rPr>
        <w:t xml:space="preserve"> to the users. </w:t>
      </w:r>
      <w:r w:rsidR="00DA2C49" w:rsidRPr="009631A7">
        <w:rPr>
          <w:lang w:val="en-US"/>
        </w:rPr>
        <w:t>These are the Basic Search, which is actually a search on the Directory, the Advanced Search which gives the capability to the users to search on the Metadata Repository by selecting a metadata category, the Fundamental Search, which is exposing the Fundamental Relationships/Categories querying mechanisms, the browsing which takes as input a URI and enables a semantic graph navigation, the SPARQL querying execution on the SPARQL endpoint and the textual description production. All these functionalities are presented in details it the next sections.</w:t>
      </w:r>
    </w:p>
    <w:p w:rsidR="00DA2C49" w:rsidRPr="009631A7" w:rsidRDefault="00DA2C49" w:rsidP="00DA2C49">
      <w:pPr>
        <w:pStyle w:val="Heading4"/>
        <w:rPr>
          <w:rFonts w:asciiTheme="minorHAnsi" w:hAnsiTheme="minorHAnsi"/>
          <w:lang w:val="en-US"/>
        </w:rPr>
      </w:pPr>
      <w:r w:rsidRPr="009631A7">
        <w:rPr>
          <w:rFonts w:asciiTheme="minorHAnsi" w:hAnsiTheme="minorHAnsi"/>
          <w:lang w:val="en-US"/>
        </w:rPr>
        <w:t>Directory Search</w:t>
      </w:r>
    </w:p>
    <w:p w:rsidR="004D7654" w:rsidRPr="009631A7" w:rsidRDefault="00054795" w:rsidP="004D7654">
      <w:pPr>
        <w:ind w:firstLine="568"/>
        <w:jc w:val="both"/>
        <w:rPr>
          <w:lang w:val="en-US"/>
        </w:rPr>
      </w:pPr>
      <w:r w:rsidRPr="009631A7">
        <w:rPr>
          <w:lang w:val="en-US"/>
        </w:rPr>
        <w:t>The first</w:t>
      </w:r>
      <w:r w:rsidR="00DA2C49" w:rsidRPr="009631A7">
        <w:rPr>
          <w:lang w:val="en-US"/>
        </w:rPr>
        <w:t xml:space="preserve"> searching functionality that is provided to the users through the Data Services Web Apllication</w:t>
      </w:r>
      <w:r w:rsidRPr="009631A7">
        <w:rPr>
          <w:lang w:val="en-US"/>
        </w:rPr>
        <w:t xml:space="preserve"> is the Directory Search</w:t>
      </w:r>
      <w:r w:rsidR="00DA2C49" w:rsidRPr="009631A7">
        <w:rPr>
          <w:lang w:val="en-US"/>
        </w:rPr>
        <w:t xml:space="preserve"> (Basic Search)</w:t>
      </w:r>
      <w:r w:rsidRPr="009631A7">
        <w:rPr>
          <w:lang w:val="en-US"/>
        </w:rPr>
        <w:t xml:space="preserve">, which is the searching on the main metadata of a data resource. The users can search by </w:t>
      </w:r>
      <w:r w:rsidR="004D7654" w:rsidRPr="009631A7">
        <w:rPr>
          <w:lang w:val="en-US"/>
        </w:rPr>
        <w:t>:</w:t>
      </w:r>
    </w:p>
    <w:p w:rsidR="004D7654" w:rsidRPr="009631A7" w:rsidRDefault="004D7654" w:rsidP="00250357">
      <w:pPr>
        <w:pStyle w:val="ListParagraph"/>
        <w:numPr>
          <w:ilvl w:val="0"/>
          <w:numId w:val="54"/>
        </w:numPr>
        <w:jc w:val="both"/>
        <w:rPr>
          <w:lang w:val="en-US"/>
        </w:rPr>
      </w:pPr>
      <w:r w:rsidRPr="009631A7">
        <w:rPr>
          <w:lang w:val="en-US"/>
        </w:rPr>
        <w:t>t</w:t>
      </w:r>
      <w:r w:rsidR="00054795" w:rsidRPr="009631A7">
        <w:rPr>
          <w:lang w:val="en-US"/>
        </w:rPr>
        <w:t>he</w:t>
      </w:r>
      <w:r w:rsidRPr="009631A7">
        <w:rPr>
          <w:lang w:val="en-US"/>
        </w:rPr>
        <w:t xml:space="preserve"> name of the resource</w:t>
      </w:r>
    </w:p>
    <w:p w:rsidR="004D7654" w:rsidRPr="009631A7" w:rsidRDefault="004D7654" w:rsidP="00250357">
      <w:pPr>
        <w:pStyle w:val="ListParagraph"/>
        <w:numPr>
          <w:ilvl w:val="0"/>
          <w:numId w:val="54"/>
        </w:numPr>
        <w:jc w:val="both"/>
        <w:rPr>
          <w:lang w:val="en-US"/>
        </w:rPr>
      </w:pPr>
      <w:r w:rsidRPr="009631A7">
        <w:rPr>
          <w:lang w:val="en-US"/>
        </w:rPr>
        <w:t>the owner</w:t>
      </w:r>
    </w:p>
    <w:p w:rsidR="004D7654" w:rsidRPr="009631A7" w:rsidRDefault="004D7654" w:rsidP="00250357">
      <w:pPr>
        <w:pStyle w:val="ListParagraph"/>
        <w:numPr>
          <w:ilvl w:val="0"/>
          <w:numId w:val="54"/>
        </w:numPr>
        <w:jc w:val="both"/>
        <w:rPr>
          <w:lang w:val="en-US"/>
        </w:rPr>
      </w:pPr>
      <w:r w:rsidRPr="009631A7">
        <w:rPr>
          <w:lang w:val="en-US"/>
        </w:rPr>
        <w:t>the dataset type</w:t>
      </w:r>
    </w:p>
    <w:p w:rsidR="000B40DC" w:rsidRPr="009631A7" w:rsidRDefault="00054795" w:rsidP="00250357">
      <w:pPr>
        <w:pStyle w:val="ListParagraph"/>
        <w:numPr>
          <w:ilvl w:val="0"/>
          <w:numId w:val="54"/>
        </w:numPr>
        <w:jc w:val="both"/>
        <w:rPr>
          <w:lang w:val="en-US"/>
        </w:rPr>
      </w:pPr>
      <w:r w:rsidRPr="009631A7">
        <w:rPr>
          <w:lang w:val="en-US"/>
        </w:rPr>
        <w:t>the dataset URI</w:t>
      </w:r>
    </w:p>
    <w:p w:rsidR="004D7654" w:rsidRPr="009631A7" w:rsidRDefault="004D7654" w:rsidP="004D7654">
      <w:pPr>
        <w:keepNext/>
      </w:pPr>
      <w:r w:rsidRPr="009631A7">
        <w:rPr>
          <w:noProof/>
          <w:lang w:val="el-GR" w:eastAsia="el-GR" w:bidi="ar-SA"/>
        </w:rPr>
        <w:drawing>
          <wp:inline distT="0" distB="0" distL="0" distR="0" wp14:anchorId="20FFBB07" wp14:editId="0DB6AE46">
            <wp:extent cx="5267325" cy="2600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rsidR="004D7654" w:rsidRPr="00527438" w:rsidRDefault="004D7654" w:rsidP="004D7654">
      <w:pPr>
        <w:pStyle w:val="Caption"/>
        <w:jc w:val="center"/>
        <w:rPr>
          <w:sz w:val="22"/>
          <w:lang w:val="en-US"/>
        </w:rPr>
      </w:pPr>
      <w:bookmarkStart w:id="185" w:name="_Toc437963853"/>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45</w:t>
      </w:r>
      <w:r w:rsidRPr="00527438">
        <w:rPr>
          <w:sz w:val="22"/>
        </w:rPr>
        <w:fldChar w:fldCharType="end"/>
      </w:r>
      <w:r w:rsidRPr="00527438">
        <w:rPr>
          <w:sz w:val="22"/>
        </w:rPr>
        <w:t>: Directory Search Form</w:t>
      </w:r>
      <w:bookmarkEnd w:id="185"/>
    </w:p>
    <w:p w:rsidR="004D7654" w:rsidRPr="009631A7" w:rsidRDefault="004D7654" w:rsidP="004D7654">
      <w:pPr>
        <w:jc w:val="both"/>
        <w:rPr>
          <w:lang w:val="en-US"/>
        </w:rPr>
      </w:pPr>
      <w:r w:rsidRPr="009631A7">
        <w:rPr>
          <w:lang w:val="en-US"/>
        </w:rPr>
        <w:tab/>
        <w:t xml:space="preserve">By </w:t>
      </w:r>
      <w:r w:rsidR="00DA2C49" w:rsidRPr="009631A7">
        <w:rPr>
          <w:lang w:val="en-US"/>
        </w:rPr>
        <w:t>clicking</w:t>
      </w:r>
      <w:r w:rsidRPr="009631A7">
        <w:rPr>
          <w:lang w:val="en-US"/>
        </w:rPr>
        <w:t xml:space="preserve"> on search, the results are returned in a list, that uses paging, with the a subset of the information about each data resource. By </w:t>
      </w:r>
      <w:r w:rsidR="00DA2C49" w:rsidRPr="009631A7">
        <w:rPr>
          <w:lang w:val="en-US"/>
        </w:rPr>
        <w:t>clicking</w:t>
      </w:r>
      <w:r w:rsidRPr="009631A7">
        <w:rPr>
          <w:lang w:val="en-US"/>
        </w:rPr>
        <w:t xml:space="preserve"> the download option the user can download the resource if it is available and if the user has the permissions. </w:t>
      </w:r>
    </w:p>
    <w:p w:rsidR="004D7654" w:rsidRPr="009631A7" w:rsidRDefault="004D7654" w:rsidP="004D7654">
      <w:pPr>
        <w:keepNext/>
        <w:jc w:val="both"/>
      </w:pPr>
      <w:r w:rsidRPr="009631A7">
        <w:rPr>
          <w:noProof/>
          <w:lang w:val="el-GR" w:eastAsia="el-GR" w:bidi="ar-SA"/>
        </w:rPr>
        <w:lastRenderedPageBreak/>
        <w:drawing>
          <wp:inline distT="0" distB="0" distL="0" distR="0" wp14:anchorId="344865C8" wp14:editId="587585E4">
            <wp:extent cx="5699345" cy="3267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1587" cy="3268360"/>
                    </a:xfrm>
                    <a:prstGeom prst="rect">
                      <a:avLst/>
                    </a:prstGeom>
                    <a:noFill/>
                    <a:ln>
                      <a:noFill/>
                    </a:ln>
                  </pic:spPr>
                </pic:pic>
              </a:graphicData>
            </a:graphic>
          </wp:inline>
        </w:drawing>
      </w:r>
    </w:p>
    <w:p w:rsidR="004D7654" w:rsidRPr="00527438" w:rsidRDefault="004D7654" w:rsidP="004D7654">
      <w:pPr>
        <w:pStyle w:val="Caption"/>
        <w:jc w:val="center"/>
        <w:rPr>
          <w:sz w:val="22"/>
          <w:lang w:val="en-US"/>
        </w:rPr>
      </w:pPr>
      <w:bookmarkStart w:id="186" w:name="_Toc437963854"/>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46</w:t>
      </w:r>
      <w:r w:rsidRPr="00527438">
        <w:rPr>
          <w:sz w:val="22"/>
        </w:rPr>
        <w:fldChar w:fldCharType="end"/>
      </w:r>
      <w:r w:rsidRPr="00527438">
        <w:rPr>
          <w:sz w:val="22"/>
        </w:rPr>
        <w:t>: Directory Search Results</w:t>
      </w:r>
      <w:bookmarkEnd w:id="186"/>
    </w:p>
    <w:p w:rsidR="004D7654" w:rsidRPr="009631A7" w:rsidRDefault="004D7654" w:rsidP="004D7654">
      <w:pPr>
        <w:ind w:firstLine="568"/>
        <w:jc w:val="both"/>
        <w:rPr>
          <w:lang w:val="en-US"/>
        </w:rPr>
      </w:pPr>
      <w:r w:rsidRPr="009631A7">
        <w:rPr>
          <w:lang w:val="en-US"/>
        </w:rPr>
        <w:t>By clicking on the more info option all the information about the dataset is presented.</w:t>
      </w:r>
    </w:p>
    <w:p w:rsidR="00DA2C49" w:rsidRPr="009631A7" w:rsidRDefault="00DA2C49" w:rsidP="00DA2C49">
      <w:pPr>
        <w:keepNext/>
        <w:jc w:val="both"/>
      </w:pPr>
      <w:r w:rsidRPr="009631A7">
        <w:rPr>
          <w:noProof/>
          <w:lang w:val="el-GR" w:eastAsia="el-GR" w:bidi="ar-SA"/>
        </w:rPr>
        <w:drawing>
          <wp:inline distT="0" distB="0" distL="0" distR="0" wp14:anchorId="2F9E6CAC" wp14:editId="6BBBCB16">
            <wp:extent cx="5699073" cy="2514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2609" cy="2529397"/>
                    </a:xfrm>
                    <a:prstGeom prst="rect">
                      <a:avLst/>
                    </a:prstGeom>
                    <a:noFill/>
                    <a:ln>
                      <a:noFill/>
                    </a:ln>
                  </pic:spPr>
                </pic:pic>
              </a:graphicData>
            </a:graphic>
          </wp:inline>
        </w:drawing>
      </w:r>
    </w:p>
    <w:p w:rsidR="004D7654" w:rsidRPr="00527438" w:rsidRDefault="00DA2C49" w:rsidP="00DA2C49">
      <w:pPr>
        <w:pStyle w:val="Caption"/>
        <w:jc w:val="center"/>
        <w:rPr>
          <w:sz w:val="22"/>
          <w:lang w:val="en-US"/>
        </w:rPr>
      </w:pPr>
      <w:bookmarkStart w:id="187" w:name="_Toc437963855"/>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47</w:t>
      </w:r>
      <w:r w:rsidRPr="00527438">
        <w:rPr>
          <w:sz w:val="22"/>
        </w:rPr>
        <w:fldChar w:fldCharType="end"/>
      </w:r>
      <w:r w:rsidRPr="00527438">
        <w:rPr>
          <w:sz w:val="22"/>
        </w:rPr>
        <w:t>: Directory Search Result Complete Information</w:t>
      </w:r>
      <w:bookmarkEnd w:id="187"/>
    </w:p>
    <w:p w:rsidR="004D7654" w:rsidRPr="009631A7" w:rsidRDefault="00D66DFF" w:rsidP="00D66DFF">
      <w:pPr>
        <w:pStyle w:val="Heading4"/>
        <w:rPr>
          <w:rFonts w:asciiTheme="minorHAnsi" w:hAnsiTheme="minorHAnsi"/>
          <w:lang w:val="en-US"/>
        </w:rPr>
      </w:pPr>
      <w:r w:rsidRPr="009631A7">
        <w:rPr>
          <w:rFonts w:asciiTheme="minorHAnsi" w:hAnsiTheme="minorHAnsi"/>
          <w:lang w:val="en-US"/>
        </w:rPr>
        <w:t>Advanced Search</w:t>
      </w:r>
    </w:p>
    <w:p w:rsidR="00DA2C49" w:rsidRPr="009631A7" w:rsidRDefault="00D66DFF" w:rsidP="00D66DFF">
      <w:pPr>
        <w:ind w:firstLine="720"/>
        <w:jc w:val="both"/>
        <w:rPr>
          <w:lang w:val="en-US"/>
        </w:rPr>
      </w:pPr>
      <w:r w:rsidRPr="009631A7">
        <w:rPr>
          <w:lang w:val="en-US"/>
        </w:rPr>
        <w:t>By using the advanced search option the users can search the directory by selecting one of the metadata categories, and filling the related form. For example for searching about occurrences the users can select the Occurrence metadata type, and search by the scientific name, the location and/or the year.</w:t>
      </w:r>
    </w:p>
    <w:p w:rsidR="00D66DFF" w:rsidRPr="009631A7" w:rsidRDefault="00D66DFF" w:rsidP="00D66DFF">
      <w:pPr>
        <w:keepNext/>
        <w:jc w:val="both"/>
      </w:pPr>
      <w:r w:rsidRPr="009631A7">
        <w:rPr>
          <w:noProof/>
          <w:lang w:val="el-GR" w:eastAsia="el-GR" w:bidi="ar-SA"/>
        </w:rPr>
        <w:lastRenderedPageBreak/>
        <w:drawing>
          <wp:inline distT="0" distB="0" distL="0" distR="0" wp14:anchorId="1E6B0B92" wp14:editId="0BA7AE31">
            <wp:extent cx="5267325" cy="1676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1676400"/>
                    </a:xfrm>
                    <a:prstGeom prst="rect">
                      <a:avLst/>
                    </a:prstGeom>
                    <a:noFill/>
                    <a:ln>
                      <a:noFill/>
                    </a:ln>
                  </pic:spPr>
                </pic:pic>
              </a:graphicData>
            </a:graphic>
          </wp:inline>
        </w:drawing>
      </w:r>
    </w:p>
    <w:p w:rsidR="00D66DFF" w:rsidRPr="009631A7" w:rsidRDefault="00D66DFF" w:rsidP="00D66DFF">
      <w:pPr>
        <w:pStyle w:val="Caption"/>
        <w:jc w:val="center"/>
        <w:rPr>
          <w:sz w:val="22"/>
          <w:lang w:val="en-US"/>
        </w:rPr>
      </w:pPr>
      <w:bookmarkStart w:id="188" w:name="_Toc437963856"/>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48</w:t>
      </w:r>
      <w:r w:rsidRPr="009631A7">
        <w:rPr>
          <w:sz w:val="22"/>
        </w:rPr>
        <w:fldChar w:fldCharType="end"/>
      </w:r>
      <w:r w:rsidRPr="009631A7">
        <w:rPr>
          <w:sz w:val="22"/>
        </w:rPr>
        <w:t>: Occurrences Search Form</w:t>
      </w:r>
      <w:bookmarkEnd w:id="188"/>
    </w:p>
    <w:p w:rsidR="004D7654" w:rsidRPr="009631A7" w:rsidRDefault="00D66DFF" w:rsidP="00D66DFF">
      <w:pPr>
        <w:ind w:firstLine="568"/>
        <w:jc w:val="both"/>
        <w:rPr>
          <w:lang w:val="en-US"/>
        </w:rPr>
      </w:pPr>
      <w:r w:rsidRPr="009631A7">
        <w:rPr>
          <w:lang w:val="en-US"/>
        </w:rPr>
        <w:t>The results are returned in a list, using paging, with a subset of the information. By clicking the visit dataset option the users can  be directed to the Directory Entry about the Dataset that the returned metadata refer to.</w:t>
      </w:r>
    </w:p>
    <w:p w:rsidR="00D66DFF" w:rsidRPr="009631A7" w:rsidRDefault="00D66DFF" w:rsidP="00D66DFF">
      <w:pPr>
        <w:keepNext/>
        <w:jc w:val="both"/>
      </w:pPr>
      <w:r w:rsidRPr="009631A7">
        <w:rPr>
          <w:noProof/>
          <w:lang w:val="el-GR" w:eastAsia="el-GR" w:bidi="ar-SA"/>
        </w:rPr>
        <w:drawing>
          <wp:inline distT="0" distB="0" distL="0" distR="0" wp14:anchorId="3AD25296" wp14:editId="31B71497">
            <wp:extent cx="5276850" cy="2590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rsidR="00D66DFF" w:rsidRPr="009631A7" w:rsidRDefault="00D66DFF" w:rsidP="00D66DFF">
      <w:pPr>
        <w:pStyle w:val="Caption"/>
        <w:jc w:val="center"/>
        <w:rPr>
          <w:sz w:val="22"/>
          <w:lang w:val="en-US"/>
        </w:rPr>
      </w:pPr>
      <w:bookmarkStart w:id="189" w:name="_Toc437963857"/>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49</w:t>
      </w:r>
      <w:r w:rsidRPr="009631A7">
        <w:rPr>
          <w:sz w:val="22"/>
        </w:rPr>
        <w:fldChar w:fldCharType="end"/>
      </w:r>
      <w:r w:rsidRPr="009631A7">
        <w:rPr>
          <w:sz w:val="22"/>
        </w:rPr>
        <w:t>: Occurrence Search Results</w:t>
      </w:r>
      <w:bookmarkEnd w:id="189"/>
    </w:p>
    <w:p w:rsidR="00D66DFF" w:rsidRPr="009631A7" w:rsidRDefault="00D66DFF" w:rsidP="00D66DFF">
      <w:pPr>
        <w:ind w:firstLine="720"/>
        <w:jc w:val="both"/>
        <w:rPr>
          <w:lang w:val="en-US"/>
        </w:rPr>
      </w:pPr>
      <w:r w:rsidRPr="009631A7">
        <w:rPr>
          <w:lang w:val="en-US"/>
        </w:rPr>
        <w:t>By clicking on more info all the information about  the occurrence is returned:</w:t>
      </w:r>
    </w:p>
    <w:p w:rsidR="00D66DFF" w:rsidRPr="009631A7" w:rsidRDefault="00D66DFF" w:rsidP="00D66DFF">
      <w:pPr>
        <w:keepNext/>
        <w:jc w:val="both"/>
      </w:pPr>
      <w:r w:rsidRPr="009631A7">
        <w:rPr>
          <w:noProof/>
          <w:lang w:val="el-GR" w:eastAsia="el-GR" w:bidi="ar-SA"/>
        </w:rPr>
        <w:drawing>
          <wp:inline distT="0" distB="0" distL="0" distR="0" wp14:anchorId="579DC55D" wp14:editId="5AA958D3">
            <wp:extent cx="5267325" cy="2343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rsidR="00D66DFF" w:rsidRPr="009631A7" w:rsidRDefault="00D66DFF" w:rsidP="00D66DFF">
      <w:pPr>
        <w:pStyle w:val="Caption"/>
        <w:jc w:val="center"/>
        <w:rPr>
          <w:sz w:val="22"/>
        </w:rPr>
      </w:pPr>
      <w:bookmarkStart w:id="190" w:name="_Toc437963858"/>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50</w:t>
      </w:r>
      <w:r w:rsidRPr="009631A7">
        <w:rPr>
          <w:sz w:val="22"/>
        </w:rPr>
        <w:fldChar w:fldCharType="end"/>
      </w:r>
      <w:r w:rsidRPr="009631A7">
        <w:rPr>
          <w:sz w:val="22"/>
        </w:rPr>
        <w:t>: Occurrence Result Complete Information</w:t>
      </w:r>
      <w:bookmarkEnd w:id="190"/>
    </w:p>
    <w:p w:rsidR="00D66DFF" w:rsidRPr="009631A7" w:rsidRDefault="00D66DFF" w:rsidP="00D66DFF"/>
    <w:p w:rsidR="00D66DFF" w:rsidRPr="009631A7" w:rsidRDefault="00250357" w:rsidP="00D66DFF">
      <w:r w:rsidRPr="009631A7">
        <w:t>Except from the occurrence search the users can search for:</w:t>
      </w:r>
    </w:p>
    <w:p w:rsidR="00250357" w:rsidRPr="009631A7" w:rsidRDefault="00250357" w:rsidP="00250357">
      <w:pPr>
        <w:pStyle w:val="ListParagraph"/>
        <w:numPr>
          <w:ilvl w:val="0"/>
          <w:numId w:val="61"/>
        </w:numPr>
      </w:pPr>
      <w:r w:rsidRPr="009631A7">
        <w:t>Common Names Information by:</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Common Name</w:t>
      </w:r>
    </w:p>
    <w:p w:rsidR="00250357" w:rsidRPr="009631A7" w:rsidRDefault="00250357" w:rsidP="00250357">
      <w:pPr>
        <w:pStyle w:val="ListParagraph"/>
        <w:numPr>
          <w:ilvl w:val="1"/>
          <w:numId w:val="61"/>
        </w:numPr>
      </w:pPr>
      <w:r w:rsidRPr="009631A7">
        <w:t>Place of usage</w:t>
      </w:r>
    </w:p>
    <w:p w:rsidR="00250357" w:rsidRPr="009631A7" w:rsidRDefault="00250357" w:rsidP="00250357">
      <w:pPr>
        <w:pStyle w:val="ListParagraph"/>
        <w:numPr>
          <w:ilvl w:val="1"/>
          <w:numId w:val="61"/>
        </w:numPr>
      </w:pPr>
      <w:r w:rsidRPr="009631A7">
        <w:t>Language</w:t>
      </w:r>
    </w:p>
    <w:p w:rsidR="00250357" w:rsidRPr="009631A7" w:rsidRDefault="00250357" w:rsidP="00250357">
      <w:pPr>
        <w:pStyle w:val="ListParagraph"/>
        <w:numPr>
          <w:ilvl w:val="0"/>
          <w:numId w:val="61"/>
        </w:numPr>
      </w:pPr>
      <w:r w:rsidRPr="009631A7">
        <w:t>Environmental Measurement Information by:</w:t>
      </w:r>
    </w:p>
    <w:p w:rsidR="00250357" w:rsidRPr="009631A7" w:rsidRDefault="00250357" w:rsidP="00250357">
      <w:pPr>
        <w:pStyle w:val="ListParagraph"/>
        <w:numPr>
          <w:ilvl w:val="1"/>
          <w:numId w:val="61"/>
        </w:numPr>
      </w:pPr>
      <w:r w:rsidRPr="009631A7">
        <w:t>Dimension</w:t>
      </w:r>
    </w:p>
    <w:p w:rsidR="00250357" w:rsidRPr="009631A7" w:rsidRDefault="00250357" w:rsidP="00250357">
      <w:pPr>
        <w:pStyle w:val="ListParagraph"/>
        <w:numPr>
          <w:ilvl w:val="1"/>
          <w:numId w:val="61"/>
        </w:numPr>
      </w:pPr>
      <w:r w:rsidRPr="009631A7">
        <w:t>Place</w:t>
      </w:r>
    </w:p>
    <w:p w:rsidR="00250357" w:rsidRPr="009631A7" w:rsidRDefault="00250357" w:rsidP="00250357">
      <w:pPr>
        <w:pStyle w:val="ListParagraph"/>
        <w:numPr>
          <w:ilvl w:val="0"/>
          <w:numId w:val="61"/>
        </w:numPr>
      </w:pPr>
      <w:r w:rsidRPr="009631A7">
        <w:t>Genetics Sampling/Sequencing by:</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Place</w:t>
      </w:r>
    </w:p>
    <w:p w:rsidR="00250357" w:rsidRPr="009631A7" w:rsidRDefault="00250357" w:rsidP="00250357">
      <w:pPr>
        <w:pStyle w:val="ListParagraph"/>
        <w:numPr>
          <w:ilvl w:val="1"/>
          <w:numId w:val="61"/>
        </w:numPr>
      </w:pPr>
      <w:r w:rsidRPr="009631A7">
        <w:t>Dataset</w:t>
      </w:r>
    </w:p>
    <w:p w:rsidR="00250357" w:rsidRPr="009631A7" w:rsidRDefault="00250357" w:rsidP="00250357">
      <w:pPr>
        <w:pStyle w:val="ListParagraph"/>
        <w:numPr>
          <w:ilvl w:val="1"/>
          <w:numId w:val="61"/>
        </w:numPr>
      </w:pPr>
      <w:r w:rsidRPr="009631A7">
        <w:t>Sample</w:t>
      </w:r>
    </w:p>
    <w:p w:rsidR="00250357" w:rsidRPr="009631A7" w:rsidRDefault="00250357" w:rsidP="00250357">
      <w:pPr>
        <w:pStyle w:val="ListParagraph"/>
        <w:numPr>
          <w:ilvl w:val="0"/>
          <w:numId w:val="61"/>
        </w:numPr>
      </w:pPr>
      <w:r w:rsidRPr="009631A7">
        <w:t>Identification Event Information by:</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Location</w:t>
      </w:r>
    </w:p>
    <w:p w:rsidR="00250357" w:rsidRPr="009631A7" w:rsidRDefault="00250357" w:rsidP="00250357">
      <w:pPr>
        <w:pStyle w:val="ListParagraph"/>
        <w:numPr>
          <w:ilvl w:val="1"/>
          <w:numId w:val="61"/>
        </w:numPr>
      </w:pPr>
      <w:r w:rsidRPr="009631A7">
        <w:t>Actor</w:t>
      </w:r>
    </w:p>
    <w:p w:rsidR="00250357" w:rsidRPr="009631A7" w:rsidRDefault="00250357" w:rsidP="00250357">
      <w:pPr>
        <w:pStyle w:val="ListParagraph"/>
        <w:numPr>
          <w:ilvl w:val="1"/>
          <w:numId w:val="61"/>
        </w:numPr>
      </w:pPr>
      <w:r w:rsidRPr="009631A7">
        <w:t>Date</w:t>
      </w:r>
    </w:p>
    <w:p w:rsidR="00250357" w:rsidRPr="009631A7" w:rsidRDefault="00250357" w:rsidP="00250357">
      <w:pPr>
        <w:pStyle w:val="ListParagraph"/>
        <w:numPr>
          <w:ilvl w:val="1"/>
          <w:numId w:val="61"/>
        </w:numPr>
      </w:pPr>
      <w:r w:rsidRPr="009631A7">
        <w:t>Individual ID</w:t>
      </w:r>
    </w:p>
    <w:p w:rsidR="00250357" w:rsidRPr="009631A7" w:rsidRDefault="00250357" w:rsidP="00250357">
      <w:pPr>
        <w:keepNext/>
      </w:pPr>
      <w:r w:rsidRPr="009631A7">
        <w:rPr>
          <w:noProof/>
          <w:lang w:val="el-GR" w:eastAsia="el-GR" w:bidi="ar-SA"/>
        </w:rPr>
        <w:drawing>
          <wp:inline distT="0" distB="0" distL="0" distR="0" wp14:anchorId="2DC180E7" wp14:editId="737AE71F">
            <wp:extent cx="5267325" cy="2066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066925"/>
                    </a:xfrm>
                    <a:prstGeom prst="rect">
                      <a:avLst/>
                    </a:prstGeom>
                    <a:noFill/>
                    <a:ln>
                      <a:noFill/>
                    </a:ln>
                  </pic:spPr>
                </pic:pic>
              </a:graphicData>
            </a:graphic>
          </wp:inline>
        </w:drawing>
      </w:r>
    </w:p>
    <w:p w:rsidR="00250357" w:rsidRPr="00527438" w:rsidRDefault="00250357" w:rsidP="00250357">
      <w:pPr>
        <w:pStyle w:val="Caption"/>
        <w:jc w:val="center"/>
        <w:rPr>
          <w:sz w:val="22"/>
        </w:rPr>
      </w:pPr>
      <w:bookmarkStart w:id="191" w:name="_Toc437963859"/>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51</w:t>
      </w:r>
      <w:r w:rsidRPr="00527438">
        <w:rPr>
          <w:sz w:val="22"/>
        </w:rPr>
        <w:fldChar w:fldCharType="end"/>
      </w:r>
      <w:r w:rsidRPr="00527438">
        <w:rPr>
          <w:sz w:val="22"/>
        </w:rPr>
        <w:t>: Identification Search Form</w:t>
      </w:r>
      <w:bookmarkEnd w:id="191"/>
    </w:p>
    <w:p w:rsidR="00D66DFF" w:rsidRPr="009631A7" w:rsidRDefault="00250357" w:rsidP="00250357">
      <w:pPr>
        <w:pStyle w:val="ListParagraph"/>
        <w:numPr>
          <w:ilvl w:val="0"/>
          <w:numId w:val="61"/>
        </w:numPr>
      </w:pPr>
      <w:r w:rsidRPr="009631A7">
        <w:t>Morphometrics Measurement Information by:</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Specimen ID</w:t>
      </w:r>
    </w:p>
    <w:p w:rsidR="00250357" w:rsidRPr="009631A7" w:rsidRDefault="00250357" w:rsidP="00250357">
      <w:pPr>
        <w:pStyle w:val="ListParagraph"/>
        <w:numPr>
          <w:ilvl w:val="1"/>
          <w:numId w:val="61"/>
        </w:numPr>
      </w:pPr>
      <w:r w:rsidRPr="009631A7">
        <w:t>Dimension</w:t>
      </w:r>
    </w:p>
    <w:p w:rsidR="00250357" w:rsidRPr="009631A7" w:rsidRDefault="00250357" w:rsidP="00250357">
      <w:pPr>
        <w:pStyle w:val="ListParagraph"/>
        <w:numPr>
          <w:ilvl w:val="0"/>
          <w:numId w:val="61"/>
        </w:numPr>
      </w:pPr>
      <w:r w:rsidRPr="009631A7">
        <w:t>MicroCT Specimen Information by:</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Specimen ID</w:t>
      </w:r>
    </w:p>
    <w:p w:rsidR="00250357" w:rsidRPr="009631A7" w:rsidRDefault="00250357" w:rsidP="00250357">
      <w:pPr>
        <w:pStyle w:val="ListParagraph"/>
        <w:numPr>
          <w:ilvl w:val="1"/>
          <w:numId w:val="61"/>
        </w:numPr>
      </w:pPr>
      <w:r w:rsidRPr="009631A7">
        <w:t>Collection</w:t>
      </w:r>
    </w:p>
    <w:p w:rsidR="00250357" w:rsidRPr="009631A7" w:rsidRDefault="00250357" w:rsidP="00250357">
      <w:pPr>
        <w:pStyle w:val="ListParagraph"/>
        <w:numPr>
          <w:ilvl w:val="1"/>
          <w:numId w:val="61"/>
        </w:numPr>
      </w:pPr>
      <w:r w:rsidRPr="009631A7">
        <w:t>Provider</w:t>
      </w:r>
    </w:p>
    <w:p w:rsidR="00250357" w:rsidRPr="009631A7" w:rsidRDefault="00250357" w:rsidP="00250357">
      <w:pPr>
        <w:pStyle w:val="ListParagraph"/>
        <w:numPr>
          <w:ilvl w:val="0"/>
          <w:numId w:val="61"/>
        </w:numPr>
      </w:pPr>
      <w:r w:rsidRPr="009631A7">
        <w:lastRenderedPageBreak/>
        <w:t>MicroCT Scanning Information by:</w:t>
      </w:r>
    </w:p>
    <w:p w:rsidR="00250357" w:rsidRPr="009631A7" w:rsidRDefault="00250357" w:rsidP="00250357">
      <w:pPr>
        <w:pStyle w:val="ListParagraph"/>
        <w:numPr>
          <w:ilvl w:val="1"/>
          <w:numId w:val="61"/>
        </w:numPr>
      </w:pPr>
      <w:r w:rsidRPr="009631A7">
        <w:t>Device</w:t>
      </w:r>
    </w:p>
    <w:p w:rsidR="00250357" w:rsidRPr="009631A7" w:rsidRDefault="00250357" w:rsidP="00250357">
      <w:pPr>
        <w:pStyle w:val="ListParagraph"/>
        <w:numPr>
          <w:ilvl w:val="1"/>
          <w:numId w:val="61"/>
        </w:numPr>
      </w:pPr>
      <w:r w:rsidRPr="009631A7">
        <w:t>Scientific Name</w:t>
      </w:r>
    </w:p>
    <w:p w:rsidR="00250357" w:rsidRPr="009631A7" w:rsidRDefault="00250357" w:rsidP="00250357">
      <w:pPr>
        <w:pStyle w:val="ListParagraph"/>
        <w:numPr>
          <w:ilvl w:val="1"/>
          <w:numId w:val="61"/>
        </w:numPr>
      </w:pPr>
      <w:r w:rsidRPr="009631A7">
        <w:t>Specimen ID</w:t>
      </w:r>
    </w:p>
    <w:p w:rsidR="00250357" w:rsidRPr="009631A7" w:rsidRDefault="00741071" w:rsidP="00250357">
      <w:pPr>
        <w:pStyle w:val="ListParagraph"/>
        <w:numPr>
          <w:ilvl w:val="1"/>
          <w:numId w:val="61"/>
        </w:numPr>
      </w:pPr>
      <w:r w:rsidRPr="009631A7">
        <w:t>Enhancement Contrast Method</w:t>
      </w:r>
    </w:p>
    <w:p w:rsidR="00741071" w:rsidRPr="009631A7" w:rsidRDefault="00741071" w:rsidP="00741071">
      <w:pPr>
        <w:keepNext/>
      </w:pPr>
      <w:r w:rsidRPr="009631A7">
        <w:rPr>
          <w:noProof/>
          <w:lang w:val="el-GR" w:eastAsia="el-GR" w:bidi="ar-SA"/>
        </w:rPr>
        <w:drawing>
          <wp:inline distT="0" distB="0" distL="0" distR="0" wp14:anchorId="4D017BDC" wp14:editId="4CF97A77">
            <wp:extent cx="5267325" cy="2628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2628900"/>
                    </a:xfrm>
                    <a:prstGeom prst="rect">
                      <a:avLst/>
                    </a:prstGeom>
                    <a:noFill/>
                    <a:ln>
                      <a:noFill/>
                    </a:ln>
                  </pic:spPr>
                </pic:pic>
              </a:graphicData>
            </a:graphic>
          </wp:inline>
        </w:drawing>
      </w:r>
    </w:p>
    <w:p w:rsidR="00250357" w:rsidRPr="00527438" w:rsidRDefault="00741071" w:rsidP="00741071">
      <w:pPr>
        <w:pStyle w:val="Caption"/>
        <w:jc w:val="center"/>
        <w:rPr>
          <w:sz w:val="22"/>
        </w:rPr>
      </w:pPr>
      <w:bookmarkStart w:id="192" w:name="_Toc437963860"/>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52</w:t>
      </w:r>
      <w:r w:rsidRPr="00527438">
        <w:rPr>
          <w:sz w:val="22"/>
        </w:rPr>
        <w:fldChar w:fldCharType="end"/>
      </w:r>
      <w:r w:rsidRPr="00527438">
        <w:rPr>
          <w:sz w:val="22"/>
        </w:rPr>
        <w:t>: Micro CT Scanning Results</w:t>
      </w:r>
      <w:bookmarkEnd w:id="192"/>
    </w:p>
    <w:p w:rsidR="00741071" w:rsidRPr="009631A7" w:rsidRDefault="00741071" w:rsidP="00741071">
      <w:pPr>
        <w:pStyle w:val="ListParagraph"/>
        <w:numPr>
          <w:ilvl w:val="0"/>
          <w:numId w:val="65"/>
        </w:numPr>
      </w:pPr>
      <w:r w:rsidRPr="009631A7">
        <w:t>MicroCT Reconstruction Information by:</w:t>
      </w:r>
    </w:p>
    <w:p w:rsidR="00741071" w:rsidRPr="009631A7" w:rsidRDefault="00741071" w:rsidP="00741071">
      <w:pPr>
        <w:pStyle w:val="ListParagraph"/>
        <w:numPr>
          <w:ilvl w:val="1"/>
          <w:numId w:val="65"/>
        </w:numPr>
      </w:pPr>
      <w:r w:rsidRPr="009631A7">
        <w:t>Scientific Name</w:t>
      </w:r>
    </w:p>
    <w:p w:rsidR="00741071" w:rsidRPr="009631A7" w:rsidRDefault="00741071" w:rsidP="00741071">
      <w:pPr>
        <w:pStyle w:val="ListParagraph"/>
        <w:numPr>
          <w:ilvl w:val="1"/>
          <w:numId w:val="65"/>
        </w:numPr>
      </w:pPr>
      <w:r w:rsidRPr="009631A7">
        <w:t>Specimen ID</w:t>
      </w:r>
    </w:p>
    <w:p w:rsidR="00741071" w:rsidRPr="009631A7" w:rsidRDefault="00741071" w:rsidP="00741071">
      <w:pPr>
        <w:pStyle w:val="ListParagraph"/>
        <w:numPr>
          <w:ilvl w:val="1"/>
          <w:numId w:val="65"/>
        </w:numPr>
      </w:pPr>
      <w:r w:rsidRPr="009631A7">
        <w:t>Input</w:t>
      </w:r>
    </w:p>
    <w:p w:rsidR="00741071" w:rsidRPr="009631A7" w:rsidRDefault="00741071" w:rsidP="00741071">
      <w:pPr>
        <w:pStyle w:val="ListParagraph"/>
        <w:numPr>
          <w:ilvl w:val="0"/>
          <w:numId w:val="65"/>
        </w:numPr>
      </w:pPr>
      <w:r w:rsidRPr="009631A7">
        <w:t>MicroCT PostProcessing Information by:</w:t>
      </w:r>
    </w:p>
    <w:p w:rsidR="00741071" w:rsidRPr="009631A7" w:rsidRDefault="00741071" w:rsidP="00741071">
      <w:pPr>
        <w:pStyle w:val="ListParagraph"/>
        <w:numPr>
          <w:ilvl w:val="1"/>
          <w:numId w:val="65"/>
        </w:numPr>
      </w:pPr>
      <w:r w:rsidRPr="009631A7">
        <w:t>Scientific Name</w:t>
      </w:r>
    </w:p>
    <w:p w:rsidR="00741071" w:rsidRPr="009631A7" w:rsidRDefault="00741071" w:rsidP="00741071">
      <w:pPr>
        <w:pStyle w:val="ListParagraph"/>
        <w:numPr>
          <w:ilvl w:val="1"/>
          <w:numId w:val="65"/>
        </w:numPr>
      </w:pPr>
      <w:r w:rsidRPr="009631A7">
        <w:t>Specimen ID</w:t>
      </w:r>
    </w:p>
    <w:p w:rsidR="00741071" w:rsidRPr="009631A7" w:rsidRDefault="00741071" w:rsidP="00741071">
      <w:pPr>
        <w:pStyle w:val="ListParagraph"/>
        <w:numPr>
          <w:ilvl w:val="1"/>
          <w:numId w:val="65"/>
        </w:numPr>
      </w:pPr>
      <w:r w:rsidRPr="009631A7">
        <w:t>Input</w:t>
      </w:r>
    </w:p>
    <w:p w:rsidR="00250357" w:rsidRPr="009631A7" w:rsidRDefault="00741071" w:rsidP="00741071">
      <w:pPr>
        <w:pStyle w:val="ListParagraph"/>
        <w:numPr>
          <w:ilvl w:val="0"/>
          <w:numId w:val="61"/>
        </w:numPr>
      </w:pPr>
      <w:r w:rsidRPr="009631A7">
        <w:t>Morphological Characteristics Information by:</w:t>
      </w:r>
    </w:p>
    <w:p w:rsidR="00741071" w:rsidRPr="009631A7" w:rsidRDefault="00741071" w:rsidP="00741071">
      <w:pPr>
        <w:pStyle w:val="ListParagraph"/>
        <w:numPr>
          <w:ilvl w:val="1"/>
          <w:numId w:val="61"/>
        </w:numPr>
      </w:pPr>
      <w:r w:rsidRPr="009631A7">
        <w:t>Scientific Name</w:t>
      </w:r>
    </w:p>
    <w:p w:rsidR="00741071" w:rsidRPr="009631A7" w:rsidRDefault="00741071" w:rsidP="00741071">
      <w:pPr>
        <w:pStyle w:val="ListParagraph"/>
        <w:numPr>
          <w:ilvl w:val="1"/>
          <w:numId w:val="61"/>
        </w:numPr>
      </w:pPr>
      <w:r w:rsidRPr="009631A7">
        <w:t>Attribute</w:t>
      </w:r>
    </w:p>
    <w:p w:rsidR="00741071" w:rsidRPr="009631A7" w:rsidRDefault="00741071" w:rsidP="00741071">
      <w:pPr>
        <w:pStyle w:val="ListParagraph"/>
        <w:numPr>
          <w:ilvl w:val="0"/>
          <w:numId w:val="61"/>
        </w:numPr>
      </w:pPr>
      <w:r w:rsidRPr="009631A7">
        <w:t>Scientific Name Information by:</w:t>
      </w:r>
    </w:p>
    <w:p w:rsidR="00741071" w:rsidRPr="009631A7" w:rsidRDefault="00741071" w:rsidP="00741071">
      <w:pPr>
        <w:pStyle w:val="ListParagraph"/>
        <w:numPr>
          <w:ilvl w:val="1"/>
          <w:numId w:val="61"/>
        </w:numPr>
      </w:pPr>
      <w:r w:rsidRPr="009631A7">
        <w:t>Scientific Name</w:t>
      </w:r>
    </w:p>
    <w:p w:rsidR="00741071" w:rsidRPr="009631A7" w:rsidRDefault="00741071" w:rsidP="00741071">
      <w:pPr>
        <w:pStyle w:val="ListParagraph"/>
        <w:numPr>
          <w:ilvl w:val="1"/>
          <w:numId w:val="61"/>
        </w:numPr>
      </w:pPr>
      <w:r w:rsidRPr="009631A7">
        <w:t>Species ID</w:t>
      </w:r>
    </w:p>
    <w:p w:rsidR="00741071" w:rsidRPr="009631A7" w:rsidRDefault="00741071" w:rsidP="00741071">
      <w:pPr>
        <w:pStyle w:val="ListParagraph"/>
        <w:numPr>
          <w:ilvl w:val="1"/>
          <w:numId w:val="61"/>
        </w:numPr>
      </w:pPr>
      <w:r w:rsidRPr="009631A7">
        <w:t>Name</w:t>
      </w:r>
    </w:p>
    <w:p w:rsidR="003C0E07" w:rsidRPr="009631A7" w:rsidRDefault="00741071" w:rsidP="003C0E07">
      <w:pPr>
        <w:pStyle w:val="ListParagraph"/>
        <w:numPr>
          <w:ilvl w:val="1"/>
          <w:numId w:val="61"/>
        </w:numPr>
      </w:pPr>
      <w:r w:rsidRPr="009631A7">
        <w:t>Authority</w:t>
      </w:r>
    </w:p>
    <w:p w:rsidR="003C0E07" w:rsidRPr="009631A7" w:rsidRDefault="003C0E07" w:rsidP="003C0E07">
      <w:pPr>
        <w:pStyle w:val="ListParagraph"/>
        <w:numPr>
          <w:ilvl w:val="0"/>
          <w:numId w:val="61"/>
        </w:numPr>
      </w:pPr>
      <w:r w:rsidRPr="009631A7">
        <w:t>Specimen Collection Information by:</w:t>
      </w:r>
    </w:p>
    <w:p w:rsidR="003C0E07" w:rsidRPr="009631A7" w:rsidRDefault="003C0E07" w:rsidP="003C0E07">
      <w:pPr>
        <w:pStyle w:val="ListParagraph"/>
        <w:numPr>
          <w:ilvl w:val="1"/>
          <w:numId w:val="61"/>
        </w:numPr>
      </w:pPr>
      <w:r w:rsidRPr="009631A7">
        <w:t>Collection Name</w:t>
      </w:r>
    </w:p>
    <w:p w:rsidR="003C0E07" w:rsidRPr="009631A7" w:rsidRDefault="003C0E07" w:rsidP="003C0E07">
      <w:pPr>
        <w:pStyle w:val="ListParagraph"/>
        <w:numPr>
          <w:ilvl w:val="1"/>
          <w:numId w:val="61"/>
        </w:numPr>
      </w:pPr>
      <w:r w:rsidRPr="009631A7">
        <w:t>Owner</w:t>
      </w:r>
    </w:p>
    <w:p w:rsidR="003C0E07" w:rsidRPr="009631A7" w:rsidRDefault="003C0E07" w:rsidP="003C0E07">
      <w:pPr>
        <w:pStyle w:val="ListParagraph"/>
        <w:numPr>
          <w:ilvl w:val="0"/>
          <w:numId w:val="61"/>
        </w:numPr>
      </w:pPr>
      <w:r w:rsidRPr="009631A7">
        <w:t>Specimen Information by:</w:t>
      </w:r>
    </w:p>
    <w:p w:rsidR="003C0E07" w:rsidRPr="009631A7" w:rsidRDefault="003C0E07" w:rsidP="003C0E07">
      <w:pPr>
        <w:pStyle w:val="ListParagraph"/>
        <w:numPr>
          <w:ilvl w:val="1"/>
          <w:numId w:val="61"/>
        </w:numPr>
      </w:pPr>
      <w:r w:rsidRPr="009631A7">
        <w:t>Scientific Name</w:t>
      </w:r>
    </w:p>
    <w:p w:rsidR="003C0E07" w:rsidRPr="009631A7" w:rsidRDefault="003C0E07" w:rsidP="003C0E07">
      <w:pPr>
        <w:pStyle w:val="ListParagraph"/>
        <w:numPr>
          <w:ilvl w:val="1"/>
          <w:numId w:val="61"/>
        </w:numPr>
      </w:pPr>
      <w:r w:rsidRPr="009631A7">
        <w:t>Specimen ID</w:t>
      </w:r>
    </w:p>
    <w:p w:rsidR="003C0E07" w:rsidRPr="009631A7" w:rsidRDefault="003C0E07" w:rsidP="003C0E07">
      <w:pPr>
        <w:pStyle w:val="ListParagraph"/>
        <w:numPr>
          <w:ilvl w:val="1"/>
          <w:numId w:val="61"/>
        </w:numPr>
      </w:pPr>
      <w:r w:rsidRPr="009631A7">
        <w:t>Collection Name</w:t>
      </w:r>
    </w:p>
    <w:p w:rsidR="003C0E07" w:rsidRPr="009631A7" w:rsidRDefault="003C0E07" w:rsidP="003C0E07">
      <w:pPr>
        <w:pStyle w:val="ListParagraph"/>
        <w:numPr>
          <w:ilvl w:val="0"/>
          <w:numId w:val="61"/>
        </w:numPr>
      </w:pPr>
      <w:r w:rsidRPr="009631A7">
        <w:lastRenderedPageBreak/>
        <w:t>Statistical Information by:</w:t>
      </w:r>
    </w:p>
    <w:p w:rsidR="003C0E07" w:rsidRPr="009631A7" w:rsidRDefault="003C0E07" w:rsidP="003C0E07">
      <w:pPr>
        <w:pStyle w:val="ListParagraph"/>
        <w:numPr>
          <w:ilvl w:val="1"/>
          <w:numId w:val="61"/>
        </w:numPr>
      </w:pPr>
      <w:r w:rsidRPr="009631A7">
        <w:t>Scientific Name</w:t>
      </w:r>
    </w:p>
    <w:p w:rsidR="003C0E07" w:rsidRPr="009631A7" w:rsidRDefault="003C0E07" w:rsidP="003C0E07">
      <w:pPr>
        <w:pStyle w:val="ListParagraph"/>
        <w:numPr>
          <w:ilvl w:val="1"/>
          <w:numId w:val="61"/>
        </w:numPr>
      </w:pPr>
      <w:r w:rsidRPr="009631A7">
        <w:t>Dimension</w:t>
      </w:r>
    </w:p>
    <w:p w:rsidR="003C0E07" w:rsidRPr="009631A7" w:rsidRDefault="003C0E07" w:rsidP="003C0E07">
      <w:pPr>
        <w:pStyle w:val="ListParagraph"/>
        <w:numPr>
          <w:ilvl w:val="0"/>
          <w:numId w:val="61"/>
        </w:numPr>
      </w:pPr>
      <w:r w:rsidRPr="009631A7">
        <w:t>Synonyms Information by:</w:t>
      </w:r>
    </w:p>
    <w:p w:rsidR="003C0E07" w:rsidRPr="009631A7" w:rsidRDefault="003C0E07" w:rsidP="003C0E07">
      <w:pPr>
        <w:pStyle w:val="ListParagraph"/>
        <w:numPr>
          <w:ilvl w:val="1"/>
          <w:numId w:val="61"/>
        </w:numPr>
      </w:pPr>
      <w:r w:rsidRPr="009631A7">
        <w:t>Scientific Name</w:t>
      </w:r>
    </w:p>
    <w:p w:rsidR="003C0E07" w:rsidRPr="009631A7" w:rsidRDefault="003C0E07" w:rsidP="003C0E07">
      <w:pPr>
        <w:pStyle w:val="ListParagraph"/>
        <w:numPr>
          <w:ilvl w:val="1"/>
          <w:numId w:val="61"/>
        </w:numPr>
      </w:pPr>
      <w:r w:rsidRPr="009631A7">
        <w:t>Species ID</w:t>
      </w:r>
    </w:p>
    <w:p w:rsidR="003C0E07" w:rsidRPr="009631A7" w:rsidRDefault="003C0E07" w:rsidP="003C0E07">
      <w:pPr>
        <w:pStyle w:val="ListParagraph"/>
        <w:numPr>
          <w:ilvl w:val="1"/>
          <w:numId w:val="61"/>
        </w:numPr>
      </w:pPr>
      <w:r w:rsidRPr="009631A7">
        <w:t>Synonym</w:t>
      </w:r>
    </w:p>
    <w:p w:rsidR="00BC74F4" w:rsidRPr="009631A7" w:rsidRDefault="00BC74F4" w:rsidP="00BC74F4">
      <w:pPr>
        <w:pStyle w:val="ListParagraph"/>
        <w:numPr>
          <w:ilvl w:val="0"/>
          <w:numId w:val="61"/>
        </w:numPr>
      </w:pPr>
      <w:r w:rsidRPr="009631A7">
        <w:t>Taxonomic Information by:</w:t>
      </w:r>
    </w:p>
    <w:p w:rsidR="00BC74F4" w:rsidRPr="009631A7" w:rsidRDefault="00BC74F4" w:rsidP="00BC74F4">
      <w:pPr>
        <w:pStyle w:val="ListParagraph"/>
        <w:numPr>
          <w:ilvl w:val="1"/>
          <w:numId w:val="61"/>
        </w:numPr>
      </w:pPr>
      <w:r w:rsidRPr="009631A7">
        <w:t>Species</w:t>
      </w:r>
    </w:p>
    <w:p w:rsidR="00BC74F4" w:rsidRPr="009631A7" w:rsidRDefault="00BC74F4" w:rsidP="00BC74F4">
      <w:pPr>
        <w:pStyle w:val="ListParagraph"/>
        <w:numPr>
          <w:ilvl w:val="1"/>
          <w:numId w:val="61"/>
        </w:numPr>
      </w:pPr>
      <w:r w:rsidRPr="009631A7">
        <w:t>Genus</w:t>
      </w:r>
    </w:p>
    <w:p w:rsidR="00BC74F4" w:rsidRPr="009631A7" w:rsidRDefault="00BC74F4" w:rsidP="00BC74F4">
      <w:pPr>
        <w:pStyle w:val="ListParagraph"/>
        <w:numPr>
          <w:ilvl w:val="1"/>
          <w:numId w:val="61"/>
        </w:numPr>
      </w:pPr>
      <w:r w:rsidRPr="009631A7">
        <w:t>Class</w:t>
      </w:r>
    </w:p>
    <w:p w:rsidR="00BC74F4" w:rsidRPr="009631A7" w:rsidRDefault="00BC74F4" w:rsidP="00BC74F4">
      <w:pPr>
        <w:pStyle w:val="ListParagraph"/>
        <w:numPr>
          <w:ilvl w:val="1"/>
          <w:numId w:val="61"/>
        </w:numPr>
      </w:pPr>
      <w:r w:rsidRPr="009631A7">
        <w:t>Family</w:t>
      </w:r>
    </w:p>
    <w:p w:rsidR="00BC74F4" w:rsidRPr="009631A7" w:rsidRDefault="00BC74F4" w:rsidP="00BC74F4">
      <w:pPr>
        <w:pStyle w:val="ListParagraph"/>
        <w:numPr>
          <w:ilvl w:val="1"/>
          <w:numId w:val="61"/>
        </w:numPr>
      </w:pPr>
      <w:r w:rsidRPr="009631A7">
        <w:t>Phylum</w:t>
      </w:r>
    </w:p>
    <w:p w:rsidR="00BC74F4" w:rsidRPr="009631A7" w:rsidRDefault="00BC74F4" w:rsidP="00BC74F4">
      <w:pPr>
        <w:pStyle w:val="ListParagraph"/>
        <w:numPr>
          <w:ilvl w:val="1"/>
          <w:numId w:val="61"/>
        </w:numPr>
      </w:pPr>
      <w:r w:rsidRPr="009631A7">
        <w:t>Kingdom</w:t>
      </w:r>
    </w:p>
    <w:p w:rsidR="00BC74F4" w:rsidRPr="009631A7" w:rsidRDefault="00BC74F4" w:rsidP="00BC74F4">
      <w:pPr>
        <w:keepNext/>
      </w:pPr>
      <w:r w:rsidRPr="009631A7">
        <w:rPr>
          <w:noProof/>
          <w:lang w:val="el-GR" w:eastAsia="el-GR" w:bidi="ar-SA"/>
        </w:rPr>
        <w:drawing>
          <wp:inline distT="0" distB="0" distL="0" distR="0" wp14:anchorId="19DC1561" wp14:editId="2B2CDE2A">
            <wp:extent cx="5276850" cy="2524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6850" cy="2524125"/>
                    </a:xfrm>
                    <a:prstGeom prst="rect">
                      <a:avLst/>
                    </a:prstGeom>
                    <a:noFill/>
                    <a:ln>
                      <a:noFill/>
                    </a:ln>
                  </pic:spPr>
                </pic:pic>
              </a:graphicData>
            </a:graphic>
          </wp:inline>
        </w:drawing>
      </w:r>
    </w:p>
    <w:p w:rsidR="00250357" w:rsidRPr="00527438" w:rsidRDefault="00BC74F4" w:rsidP="00BC74F4">
      <w:pPr>
        <w:pStyle w:val="Caption"/>
        <w:jc w:val="center"/>
        <w:rPr>
          <w:sz w:val="22"/>
        </w:rPr>
      </w:pPr>
      <w:bookmarkStart w:id="193" w:name="_Toc437963861"/>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53</w:t>
      </w:r>
      <w:r w:rsidRPr="00527438">
        <w:rPr>
          <w:sz w:val="22"/>
        </w:rPr>
        <w:fldChar w:fldCharType="end"/>
      </w:r>
      <w:r w:rsidRPr="00527438">
        <w:rPr>
          <w:sz w:val="22"/>
        </w:rPr>
        <w:t>: Taxonomic Information Results</w:t>
      </w:r>
      <w:bookmarkEnd w:id="193"/>
    </w:p>
    <w:p w:rsidR="00BC74F4" w:rsidRPr="009631A7" w:rsidRDefault="00BC74F4" w:rsidP="00BC74F4"/>
    <w:p w:rsidR="00BC74F4" w:rsidRPr="009631A7" w:rsidRDefault="00BC74F4" w:rsidP="00BC74F4">
      <w:pPr>
        <w:pStyle w:val="Heading4"/>
        <w:rPr>
          <w:rFonts w:asciiTheme="minorHAnsi" w:hAnsiTheme="minorHAnsi"/>
        </w:rPr>
      </w:pPr>
      <w:r w:rsidRPr="009631A7">
        <w:rPr>
          <w:rFonts w:asciiTheme="minorHAnsi" w:hAnsiTheme="minorHAnsi"/>
        </w:rPr>
        <w:t xml:space="preserve">Browsing – Navigating </w:t>
      </w:r>
      <w:r w:rsidR="00163255" w:rsidRPr="009631A7">
        <w:rPr>
          <w:rFonts w:asciiTheme="minorHAnsi" w:hAnsiTheme="minorHAnsi"/>
        </w:rPr>
        <w:t>the S</w:t>
      </w:r>
      <w:r w:rsidRPr="009631A7">
        <w:rPr>
          <w:rFonts w:asciiTheme="minorHAnsi" w:hAnsiTheme="minorHAnsi"/>
        </w:rPr>
        <w:t>emantic Graph</w:t>
      </w:r>
    </w:p>
    <w:p w:rsidR="00311BEA" w:rsidRPr="009631A7" w:rsidRDefault="00311BEA" w:rsidP="00E21657">
      <w:pPr>
        <w:ind w:firstLine="568"/>
        <w:jc w:val="both"/>
        <w:rPr>
          <w:lang w:val="en-US"/>
        </w:rPr>
      </w:pPr>
      <w:r w:rsidRPr="009631A7">
        <w:rPr>
          <w:lang w:val="en-US"/>
        </w:rPr>
        <w:t>Almost every result that is returned by the searching functions is a link. These links are created by using the unique identifiers that we produced and by using a number of browsing functions that we implemented by clicking it someone can find more information about the entity and navigate the semantic graph. So, for example by clicking on the individual id Protula tubularia_1891_18</w:t>
      </w:r>
      <w:r w:rsidR="00E21657" w:rsidRPr="009631A7">
        <w:rPr>
          <w:lang w:val="en-US"/>
        </w:rPr>
        <w:t xml:space="preserve"> of the related occurrence event more information about this entity are returned, such as the type of it, the label, the events that it participated etc. The results are returned as incoming and outgoing relationships to and from the entity of interest, along with the types of the objects/subjects. These results, of course, are also clickable giving the users the capability to navigate the semantic graph and the contents of the infrastructure’s databases.</w:t>
      </w:r>
    </w:p>
    <w:p w:rsidR="00E21657" w:rsidRPr="009631A7" w:rsidRDefault="00E21657" w:rsidP="00E21657">
      <w:pPr>
        <w:keepNext/>
      </w:pPr>
      <w:r w:rsidRPr="009631A7">
        <w:rPr>
          <w:noProof/>
          <w:lang w:val="el-GR" w:eastAsia="el-GR" w:bidi="ar-SA"/>
        </w:rPr>
        <w:lastRenderedPageBreak/>
        <w:drawing>
          <wp:inline distT="0" distB="0" distL="0" distR="0" wp14:anchorId="7353C660" wp14:editId="6FEE37E6">
            <wp:extent cx="5267325" cy="3829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a:ln>
                      <a:noFill/>
                    </a:ln>
                  </pic:spPr>
                </pic:pic>
              </a:graphicData>
            </a:graphic>
          </wp:inline>
        </w:drawing>
      </w:r>
    </w:p>
    <w:p w:rsidR="00250357" w:rsidRPr="00527438" w:rsidRDefault="00E21657" w:rsidP="00E21657">
      <w:pPr>
        <w:pStyle w:val="Caption"/>
        <w:jc w:val="center"/>
        <w:rPr>
          <w:sz w:val="22"/>
        </w:rPr>
      </w:pPr>
      <w:bookmarkStart w:id="194" w:name="_Toc437963862"/>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54</w:t>
      </w:r>
      <w:r w:rsidRPr="00527438">
        <w:rPr>
          <w:sz w:val="22"/>
        </w:rPr>
        <w:fldChar w:fldCharType="end"/>
      </w:r>
      <w:r w:rsidRPr="00527438">
        <w:rPr>
          <w:sz w:val="22"/>
        </w:rPr>
        <w:t>: Browsing the Semantic Graph Result</w:t>
      </w:r>
      <w:bookmarkEnd w:id="194"/>
    </w:p>
    <w:p w:rsidR="00E21657" w:rsidRPr="009631A7" w:rsidRDefault="00E21657" w:rsidP="00250357"/>
    <w:p w:rsidR="00250357" w:rsidRPr="009631A7" w:rsidRDefault="00E21657" w:rsidP="00E21657">
      <w:pPr>
        <w:ind w:firstLine="568"/>
        <w:jc w:val="both"/>
      </w:pPr>
      <w:r w:rsidRPr="009631A7">
        <w:t>Furthermore, a form has been added to the Web Application to allow the users to enter a URI of a resource and start browsing the semantic graph, without having to perform another search previously.</w:t>
      </w:r>
    </w:p>
    <w:p w:rsidR="00E21657" w:rsidRPr="009631A7" w:rsidRDefault="00E21657" w:rsidP="00E21657">
      <w:pPr>
        <w:keepNext/>
        <w:jc w:val="both"/>
      </w:pPr>
      <w:r w:rsidRPr="009631A7">
        <w:rPr>
          <w:noProof/>
          <w:lang w:val="el-GR" w:eastAsia="el-GR" w:bidi="ar-SA"/>
        </w:rPr>
        <w:drawing>
          <wp:inline distT="0" distB="0" distL="0" distR="0" wp14:anchorId="20E36978" wp14:editId="4F51DE42">
            <wp:extent cx="5267325" cy="11334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1133475"/>
                    </a:xfrm>
                    <a:prstGeom prst="rect">
                      <a:avLst/>
                    </a:prstGeom>
                    <a:noFill/>
                    <a:ln>
                      <a:noFill/>
                    </a:ln>
                  </pic:spPr>
                </pic:pic>
              </a:graphicData>
            </a:graphic>
          </wp:inline>
        </w:drawing>
      </w:r>
    </w:p>
    <w:p w:rsidR="00E21657" w:rsidRPr="00527438" w:rsidRDefault="00E21657" w:rsidP="00E21657">
      <w:pPr>
        <w:pStyle w:val="Caption"/>
        <w:jc w:val="center"/>
        <w:rPr>
          <w:sz w:val="22"/>
        </w:rPr>
      </w:pPr>
      <w:bookmarkStart w:id="195" w:name="_Toc437963863"/>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55</w:t>
      </w:r>
      <w:r w:rsidRPr="00527438">
        <w:rPr>
          <w:sz w:val="22"/>
        </w:rPr>
        <w:fldChar w:fldCharType="end"/>
      </w:r>
      <w:r w:rsidRPr="00527438">
        <w:rPr>
          <w:sz w:val="22"/>
        </w:rPr>
        <w:t>: Browse the Semantic Graph Form</w:t>
      </w:r>
      <w:bookmarkEnd w:id="195"/>
    </w:p>
    <w:p w:rsidR="00250357" w:rsidRPr="009631A7" w:rsidRDefault="00E21657" w:rsidP="00E21657">
      <w:pPr>
        <w:pStyle w:val="Heading4"/>
        <w:rPr>
          <w:rFonts w:asciiTheme="minorHAnsi" w:hAnsiTheme="minorHAnsi"/>
        </w:rPr>
      </w:pPr>
      <w:r w:rsidRPr="009631A7">
        <w:rPr>
          <w:rFonts w:asciiTheme="minorHAnsi" w:hAnsiTheme="minorHAnsi"/>
        </w:rPr>
        <w:t>Fundamental Search</w:t>
      </w:r>
    </w:p>
    <w:p w:rsidR="00E21657" w:rsidRPr="009631A7" w:rsidRDefault="00F530F1" w:rsidP="002C51B6">
      <w:pPr>
        <w:ind w:firstLine="720"/>
        <w:jc w:val="both"/>
      </w:pPr>
      <w:r w:rsidRPr="009631A7">
        <w:t>The Fundamental Searching has been also integrated to the Web Application, enabling fundamental relationships/categories based searc</w:t>
      </w:r>
      <w:r w:rsidR="002C51B6" w:rsidRPr="009631A7">
        <w:t>h. The fundamental search user interface has been described in details in section 8.</w:t>
      </w:r>
    </w:p>
    <w:p w:rsidR="002C51B6" w:rsidRPr="009631A7" w:rsidRDefault="002C51B6" w:rsidP="002C51B6">
      <w:pPr>
        <w:keepNext/>
        <w:jc w:val="both"/>
      </w:pPr>
      <w:r w:rsidRPr="009631A7">
        <w:rPr>
          <w:noProof/>
          <w:lang w:val="el-GR" w:eastAsia="el-GR" w:bidi="ar-SA"/>
        </w:rPr>
        <w:lastRenderedPageBreak/>
        <w:drawing>
          <wp:inline distT="0" distB="0" distL="0" distR="0" wp14:anchorId="12C876A0" wp14:editId="2F7B9A23">
            <wp:extent cx="5267325" cy="31337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3133725"/>
                    </a:xfrm>
                    <a:prstGeom prst="rect">
                      <a:avLst/>
                    </a:prstGeom>
                    <a:noFill/>
                    <a:ln>
                      <a:noFill/>
                    </a:ln>
                  </pic:spPr>
                </pic:pic>
              </a:graphicData>
            </a:graphic>
          </wp:inline>
        </w:drawing>
      </w:r>
    </w:p>
    <w:p w:rsidR="00E21657" w:rsidRPr="009631A7" w:rsidRDefault="002C51B6" w:rsidP="00036DA0">
      <w:pPr>
        <w:pStyle w:val="Caption"/>
        <w:jc w:val="center"/>
        <w:rPr>
          <w:sz w:val="22"/>
        </w:rPr>
      </w:pPr>
      <w:bookmarkStart w:id="196" w:name="_Toc437963864"/>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56</w:t>
      </w:r>
      <w:r w:rsidRPr="009631A7">
        <w:rPr>
          <w:sz w:val="22"/>
        </w:rPr>
        <w:fldChar w:fldCharType="end"/>
      </w:r>
      <w:r w:rsidRPr="009631A7">
        <w:rPr>
          <w:sz w:val="22"/>
        </w:rPr>
        <w:t>: Fundamental Querying Interface in the Portal</w:t>
      </w:r>
      <w:bookmarkEnd w:id="196"/>
    </w:p>
    <w:p w:rsidR="00E21657" w:rsidRPr="009631A7" w:rsidRDefault="002C51B6" w:rsidP="002C51B6">
      <w:pPr>
        <w:pStyle w:val="Heading4"/>
        <w:rPr>
          <w:rFonts w:asciiTheme="minorHAnsi" w:hAnsiTheme="minorHAnsi"/>
        </w:rPr>
      </w:pPr>
      <w:r w:rsidRPr="009631A7">
        <w:rPr>
          <w:rFonts w:asciiTheme="minorHAnsi" w:hAnsiTheme="minorHAnsi"/>
        </w:rPr>
        <w:t>Textual Description Representation</w:t>
      </w:r>
    </w:p>
    <w:p w:rsidR="002C51B6" w:rsidRPr="009631A7" w:rsidRDefault="002C51B6" w:rsidP="00036DA0">
      <w:pPr>
        <w:ind w:firstLine="568"/>
        <w:jc w:val="both"/>
        <w:rPr>
          <w:lang w:val="en-US"/>
        </w:rPr>
      </w:pPr>
      <w:r w:rsidRPr="009631A7">
        <w:rPr>
          <w:lang w:val="en-US"/>
        </w:rPr>
        <w:t xml:space="preserve">By using standard templates it was made possible to return information about a specific concept in </w:t>
      </w:r>
      <w:r w:rsidRPr="009631A7">
        <w:rPr>
          <w:b/>
          <w:lang w:val="en-US"/>
        </w:rPr>
        <w:t>natural</w:t>
      </w:r>
      <w:r w:rsidRPr="009631A7">
        <w:rPr>
          <w:lang w:val="en-US"/>
        </w:rPr>
        <w:t xml:space="preserve"> language. The user can insert a scientific name and take back as a story or as a Wikipedia entry the aggregated information. All this text is produced automatically. For example if a user enters the name alburnus thessalicus the result that is shown in the next figure will be returned. Every link is an entity that is extracted by our databases and is clickable allowing browsing</w:t>
      </w:r>
      <w:r w:rsidR="00036DA0" w:rsidRPr="009631A7">
        <w:rPr>
          <w:lang w:val="en-US"/>
        </w:rPr>
        <w:t xml:space="preserve"> the same way that was described in the section 9.3.4</w:t>
      </w:r>
      <w:r w:rsidRPr="009631A7">
        <w:rPr>
          <w:lang w:val="en-US"/>
        </w:rPr>
        <w:t>.</w:t>
      </w:r>
    </w:p>
    <w:p w:rsidR="00036DA0" w:rsidRPr="009631A7" w:rsidRDefault="00036DA0" w:rsidP="00036DA0">
      <w:pPr>
        <w:keepNext/>
        <w:jc w:val="both"/>
      </w:pPr>
      <w:r w:rsidRPr="009631A7">
        <w:rPr>
          <w:noProof/>
          <w:lang w:val="el-GR" w:eastAsia="el-GR" w:bidi="ar-SA"/>
        </w:rPr>
        <w:drawing>
          <wp:inline distT="0" distB="0" distL="0" distR="0" wp14:anchorId="33D50B87" wp14:editId="0F281994">
            <wp:extent cx="52673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rsidR="00036DA0" w:rsidRPr="009631A7" w:rsidRDefault="00036DA0" w:rsidP="00036DA0">
      <w:pPr>
        <w:pStyle w:val="Caption"/>
        <w:jc w:val="center"/>
        <w:rPr>
          <w:sz w:val="22"/>
          <w:lang w:val="en-US"/>
        </w:rPr>
      </w:pPr>
      <w:bookmarkStart w:id="197" w:name="_Toc437963865"/>
      <w:r w:rsidRPr="009631A7">
        <w:rPr>
          <w:sz w:val="22"/>
        </w:rPr>
        <w:t xml:space="preserve">Figure </w:t>
      </w:r>
      <w:r w:rsidRPr="009631A7">
        <w:rPr>
          <w:sz w:val="22"/>
        </w:rPr>
        <w:fldChar w:fldCharType="begin"/>
      </w:r>
      <w:r w:rsidRPr="009631A7">
        <w:rPr>
          <w:sz w:val="22"/>
        </w:rPr>
        <w:instrText xml:space="preserve"> SEQ Figure \* ARABIC </w:instrText>
      </w:r>
      <w:r w:rsidRPr="009631A7">
        <w:rPr>
          <w:sz w:val="22"/>
        </w:rPr>
        <w:fldChar w:fldCharType="separate"/>
      </w:r>
      <w:r w:rsidR="001D385B" w:rsidRPr="009631A7">
        <w:rPr>
          <w:noProof/>
          <w:sz w:val="22"/>
        </w:rPr>
        <w:t>57</w:t>
      </w:r>
      <w:r w:rsidRPr="009631A7">
        <w:rPr>
          <w:sz w:val="22"/>
        </w:rPr>
        <w:fldChar w:fldCharType="end"/>
      </w:r>
      <w:r w:rsidRPr="009631A7">
        <w:rPr>
          <w:sz w:val="22"/>
        </w:rPr>
        <w:t>: Textual Description Example</w:t>
      </w:r>
      <w:bookmarkEnd w:id="197"/>
    </w:p>
    <w:p w:rsidR="00E21657" w:rsidRPr="009631A7" w:rsidRDefault="00036DA0" w:rsidP="00036DA0">
      <w:pPr>
        <w:pStyle w:val="Heading4"/>
        <w:rPr>
          <w:rFonts w:asciiTheme="minorHAnsi" w:hAnsiTheme="minorHAnsi"/>
          <w:lang w:val="en-US"/>
        </w:rPr>
      </w:pPr>
      <w:r w:rsidRPr="009631A7">
        <w:rPr>
          <w:rFonts w:asciiTheme="minorHAnsi" w:hAnsiTheme="minorHAnsi"/>
          <w:lang w:val="en-US"/>
        </w:rPr>
        <w:lastRenderedPageBreak/>
        <w:t>SPARQL Endpoint</w:t>
      </w:r>
    </w:p>
    <w:p w:rsidR="00E21657" w:rsidRPr="009631A7" w:rsidRDefault="00036DA0" w:rsidP="00036DA0">
      <w:pPr>
        <w:ind w:firstLine="568"/>
        <w:jc w:val="both"/>
      </w:pPr>
      <w:r w:rsidRPr="009631A7">
        <w:t>The SPARQL endpoint is also available to the users through the Web Application. The users can formulate and run their own SPARQL queries and retrieve any results that they desire from the Directory and the Metadata repository, independently by the searching functions that the infrastructure provides.</w:t>
      </w:r>
    </w:p>
    <w:p w:rsidR="00036DA0" w:rsidRPr="009631A7" w:rsidRDefault="00036DA0" w:rsidP="00036DA0">
      <w:pPr>
        <w:keepNext/>
      </w:pPr>
      <w:r w:rsidRPr="009631A7">
        <w:rPr>
          <w:noProof/>
          <w:lang w:val="el-GR" w:eastAsia="el-GR" w:bidi="ar-SA"/>
        </w:rPr>
        <w:drawing>
          <wp:inline distT="0" distB="0" distL="0" distR="0" wp14:anchorId="106A0CF3" wp14:editId="4F7F7302">
            <wp:extent cx="5267325" cy="453390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4533900"/>
                    </a:xfrm>
                    <a:prstGeom prst="rect">
                      <a:avLst/>
                    </a:prstGeom>
                    <a:noFill/>
                    <a:ln>
                      <a:solidFill>
                        <a:schemeClr val="tx1"/>
                      </a:solidFill>
                    </a:ln>
                  </pic:spPr>
                </pic:pic>
              </a:graphicData>
            </a:graphic>
          </wp:inline>
        </w:drawing>
      </w:r>
    </w:p>
    <w:p w:rsidR="00E21657" w:rsidRPr="00527438" w:rsidRDefault="00036DA0" w:rsidP="00036DA0">
      <w:pPr>
        <w:pStyle w:val="Caption"/>
        <w:jc w:val="center"/>
        <w:rPr>
          <w:sz w:val="22"/>
        </w:rPr>
      </w:pPr>
      <w:bookmarkStart w:id="198" w:name="_Toc437963866"/>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58</w:t>
      </w:r>
      <w:r w:rsidRPr="00527438">
        <w:rPr>
          <w:sz w:val="22"/>
        </w:rPr>
        <w:fldChar w:fldCharType="end"/>
      </w:r>
      <w:r w:rsidRPr="00527438">
        <w:rPr>
          <w:sz w:val="22"/>
        </w:rPr>
        <w:t>: SPARQL endpoint</w:t>
      </w:r>
      <w:bookmarkEnd w:id="198"/>
    </w:p>
    <w:p w:rsidR="00036DA0" w:rsidRPr="009631A7" w:rsidRDefault="00036DA0" w:rsidP="00036DA0"/>
    <w:p w:rsidR="000B40DC" w:rsidRPr="009631A7" w:rsidRDefault="00B720D0" w:rsidP="00B720D0">
      <w:pPr>
        <w:pStyle w:val="Heading2"/>
        <w:rPr>
          <w:rFonts w:asciiTheme="minorHAnsi" w:hAnsiTheme="minorHAnsi"/>
          <w:lang w:val="en-US"/>
        </w:rPr>
      </w:pPr>
      <w:bookmarkStart w:id="199" w:name="_Toc437963799"/>
      <w:r w:rsidRPr="009631A7">
        <w:rPr>
          <w:rFonts w:asciiTheme="minorHAnsi" w:hAnsiTheme="minorHAnsi"/>
          <w:lang w:val="en-US"/>
        </w:rPr>
        <w:t>Morphological Characteristics Data Annotation</w:t>
      </w:r>
      <w:bookmarkEnd w:id="199"/>
    </w:p>
    <w:p w:rsidR="004D7654" w:rsidRPr="009631A7" w:rsidRDefault="004D7654" w:rsidP="00532225">
      <w:pPr>
        <w:ind w:firstLine="568"/>
        <w:rPr>
          <w:lang w:val="en-US"/>
        </w:rPr>
      </w:pPr>
    </w:p>
    <w:p w:rsidR="00B720D0" w:rsidRPr="009631A7" w:rsidRDefault="00532225" w:rsidP="00250357">
      <w:pPr>
        <w:ind w:firstLine="568"/>
        <w:jc w:val="both"/>
        <w:rPr>
          <w:lang w:val="en-US"/>
        </w:rPr>
      </w:pPr>
      <w:r w:rsidRPr="009631A7">
        <w:rPr>
          <w:lang w:val="en-US"/>
        </w:rPr>
        <w:t>By clicking on the Annotate button of the menu the users can annotate species by selecting a number of morphological characteristics.</w:t>
      </w:r>
      <w:r w:rsidR="00527438">
        <w:rPr>
          <w:lang w:val="en-US"/>
        </w:rPr>
        <w:t xml:space="preserve"> The annotation service is described in Section 7.</w:t>
      </w:r>
    </w:p>
    <w:p w:rsidR="004D7654" w:rsidRDefault="004D7654" w:rsidP="00532225">
      <w:pPr>
        <w:ind w:firstLine="568"/>
        <w:rPr>
          <w:lang w:val="en-US"/>
        </w:rPr>
      </w:pPr>
    </w:p>
    <w:p w:rsidR="00527438" w:rsidRDefault="00527438" w:rsidP="00532225">
      <w:pPr>
        <w:ind w:firstLine="568"/>
        <w:rPr>
          <w:lang w:val="en-US"/>
        </w:rPr>
      </w:pPr>
    </w:p>
    <w:p w:rsidR="00527438" w:rsidRPr="009631A7" w:rsidRDefault="00527438" w:rsidP="00532225">
      <w:pPr>
        <w:ind w:firstLine="568"/>
        <w:rPr>
          <w:lang w:val="en-US"/>
        </w:rPr>
      </w:pPr>
    </w:p>
    <w:p w:rsidR="00B720D0" w:rsidRPr="009631A7" w:rsidRDefault="00B720D0" w:rsidP="00B720D0">
      <w:pPr>
        <w:pStyle w:val="Heading2"/>
        <w:rPr>
          <w:rFonts w:asciiTheme="minorHAnsi" w:hAnsiTheme="minorHAnsi"/>
          <w:lang w:val="en-US"/>
        </w:rPr>
      </w:pPr>
      <w:bookmarkStart w:id="200" w:name="_Toc437963800"/>
      <w:r w:rsidRPr="009631A7">
        <w:rPr>
          <w:rFonts w:asciiTheme="minorHAnsi" w:hAnsiTheme="minorHAnsi"/>
          <w:lang w:val="en-US"/>
        </w:rPr>
        <w:lastRenderedPageBreak/>
        <w:t>Data Refinement</w:t>
      </w:r>
      <w:bookmarkEnd w:id="200"/>
    </w:p>
    <w:p w:rsidR="005842E3" w:rsidRPr="009631A7" w:rsidRDefault="005842E3" w:rsidP="00532225">
      <w:pPr>
        <w:ind w:firstLine="568"/>
        <w:jc w:val="both"/>
        <w:rPr>
          <w:lang w:val="en-US"/>
        </w:rPr>
      </w:pPr>
    </w:p>
    <w:p w:rsidR="00532225" w:rsidRPr="009631A7" w:rsidRDefault="00532225" w:rsidP="00532225">
      <w:pPr>
        <w:ind w:firstLine="568"/>
        <w:jc w:val="both"/>
        <w:rPr>
          <w:lang w:val="en-US"/>
        </w:rPr>
      </w:pPr>
      <w:r w:rsidRPr="009631A7">
        <w:rPr>
          <w:lang w:val="en-US"/>
        </w:rPr>
        <w:t>By clicking on the Data Refine button of the menu the users can use the biovel’s Data Refinement Workflow to perform data refinement actions on their datasets before uploading them to the infrastructure. These Actions include:</w:t>
      </w:r>
    </w:p>
    <w:p w:rsidR="00532225" w:rsidRPr="009631A7" w:rsidRDefault="00532225" w:rsidP="00532225">
      <w:pPr>
        <w:pStyle w:val="ListParagraph"/>
        <w:numPr>
          <w:ilvl w:val="0"/>
          <w:numId w:val="60"/>
        </w:numPr>
        <w:jc w:val="both"/>
        <w:rPr>
          <w:lang w:val="en-US"/>
        </w:rPr>
      </w:pPr>
      <w:r w:rsidRPr="009631A7">
        <w:rPr>
          <w:b/>
          <w:lang w:val="en-US"/>
        </w:rPr>
        <w:t>Taxonomic Name Resolution / Occurrence retrieval</w:t>
      </w:r>
      <w:r w:rsidRPr="009631A7">
        <w:rPr>
          <w:lang w:val="en-US"/>
        </w:rPr>
        <w:t>:</w:t>
      </w:r>
      <w:r w:rsidRPr="009631A7">
        <w:rPr>
          <w:color w:val="333333"/>
          <w:lang w:val="en-US"/>
        </w:rPr>
        <w:t xml:space="preserve"> A list of scientific names, using taxonomic checklists, can be resolved and this process has as a result the retrieval of taxonomic information related to each scientific name, like synonyms, rank, classification etc. This information can be used to improve the quality and enrich the datasets that are submitted to the infrastructure.</w:t>
      </w:r>
    </w:p>
    <w:p w:rsidR="00532225" w:rsidRPr="009631A7" w:rsidRDefault="00532225" w:rsidP="00532225">
      <w:pPr>
        <w:pStyle w:val="ListParagraph"/>
        <w:jc w:val="both"/>
        <w:rPr>
          <w:lang w:val="en-US"/>
        </w:rPr>
      </w:pPr>
    </w:p>
    <w:p w:rsidR="00532225" w:rsidRPr="009631A7" w:rsidRDefault="00532225" w:rsidP="00532225">
      <w:pPr>
        <w:pStyle w:val="ListParagraph"/>
        <w:numPr>
          <w:ilvl w:val="0"/>
          <w:numId w:val="60"/>
        </w:numPr>
        <w:jc w:val="both"/>
        <w:rPr>
          <w:color w:val="333333"/>
        </w:rPr>
      </w:pPr>
      <w:r w:rsidRPr="009631A7">
        <w:rPr>
          <w:b/>
          <w:color w:val="333333"/>
          <w:lang w:val="en-US"/>
        </w:rPr>
        <w:t>Geo-temporal data selection</w:t>
      </w:r>
      <w:r w:rsidRPr="009631A7">
        <w:rPr>
          <w:color w:val="333333"/>
          <w:lang w:val="en-US"/>
        </w:rPr>
        <w:t xml:space="preserve">: At this step the user selects, filters, and refines data records according to spatial and temporal criteria. </w:t>
      </w:r>
      <w:r w:rsidRPr="009631A7">
        <w:rPr>
          <w:color w:val="333333"/>
        </w:rPr>
        <w:t>BioStif is used to provide this functionality.</w:t>
      </w:r>
    </w:p>
    <w:p w:rsidR="00532225" w:rsidRPr="009631A7" w:rsidRDefault="00532225" w:rsidP="00532225">
      <w:pPr>
        <w:pStyle w:val="ListParagraph"/>
        <w:jc w:val="both"/>
        <w:rPr>
          <w:color w:val="333333"/>
        </w:rPr>
      </w:pPr>
    </w:p>
    <w:p w:rsidR="00532225" w:rsidRPr="009631A7" w:rsidRDefault="00532225" w:rsidP="00532225">
      <w:pPr>
        <w:pStyle w:val="ListParagraph"/>
        <w:numPr>
          <w:ilvl w:val="0"/>
          <w:numId w:val="60"/>
        </w:numPr>
        <w:jc w:val="both"/>
        <w:rPr>
          <w:lang w:val="en-US"/>
        </w:rPr>
      </w:pPr>
      <w:r w:rsidRPr="009631A7">
        <w:rPr>
          <w:b/>
          <w:color w:val="333333"/>
          <w:lang w:val="en-US"/>
        </w:rPr>
        <w:t>Data quality checks / filtering</w:t>
      </w:r>
      <w:r w:rsidRPr="009631A7">
        <w:rPr>
          <w:color w:val="333333"/>
          <w:lang w:val="en-US"/>
        </w:rPr>
        <w:t xml:space="preserve">: At this step the user can perform cleaning and filtering of the data. Google Refine is used to provide these functionalities. </w:t>
      </w:r>
      <w:r w:rsidRPr="009631A7">
        <w:rPr>
          <w:lang w:val="en-US"/>
        </w:rPr>
        <w:t>The functionalities that are provided by Biovel’s Data Refinement workflow regarding data cleaning and refinement  are:</w:t>
      </w:r>
    </w:p>
    <w:p w:rsidR="00532225" w:rsidRPr="009631A7" w:rsidRDefault="00532225" w:rsidP="00532225">
      <w:pPr>
        <w:pStyle w:val="ListParagraph"/>
        <w:numPr>
          <w:ilvl w:val="1"/>
          <w:numId w:val="14"/>
        </w:numPr>
        <w:jc w:val="both"/>
        <w:rPr>
          <w:lang w:val="en-US"/>
        </w:rPr>
      </w:pPr>
      <w:r w:rsidRPr="009631A7">
        <w:rPr>
          <w:lang w:val="en-US"/>
        </w:rPr>
        <w:t>Taxonomic data cleaning of spelling errors</w:t>
      </w:r>
    </w:p>
    <w:p w:rsidR="00532225" w:rsidRPr="009631A7" w:rsidRDefault="00532225" w:rsidP="00532225">
      <w:pPr>
        <w:pStyle w:val="ListParagraph"/>
        <w:numPr>
          <w:ilvl w:val="1"/>
          <w:numId w:val="14"/>
        </w:numPr>
        <w:jc w:val="both"/>
      </w:pPr>
      <w:r w:rsidRPr="009631A7">
        <w:t>Taxonomic data cleaning</w:t>
      </w:r>
    </w:p>
    <w:p w:rsidR="00532225" w:rsidRPr="009631A7" w:rsidRDefault="00532225" w:rsidP="00532225">
      <w:pPr>
        <w:pStyle w:val="ListParagraph"/>
        <w:numPr>
          <w:ilvl w:val="1"/>
          <w:numId w:val="14"/>
        </w:numPr>
        <w:jc w:val="both"/>
        <w:rPr>
          <w:lang w:val="en-US"/>
        </w:rPr>
      </w:pPr>
      <w:r w:rsidRPr="009631A7">
        <w:rPr>
          <w:lang w:val="en-US"/>
        </w:rPr>
        <w:t>Taxonomic name resolution and add taxonomic classification to your species list</w:t>
      </w:r>
    </w:p>
    <w:p w:rsidR="00532225" w:rsidRPr="009631A7" w:rsidRDefault="00532225" w:rsidP="00532225">
      <w:pPr>
        <w:pStyle w:val="ListParagraph"/>
        <w:numPr>
          <w:ilvl w:val="1"/>
          <w:numId w:val="14"/>
        </w:numPr>
        <w:jc w:val="both"/>
        <w:rPr>
          <w:lang w:val="en-US"/>
        </w:rPr>
      </w:pPr>
      <w:r w:rsidRPr="009631A7">
        <w:rPr>
          <w:lang w:val="en-US"/>
        </w:rPr>
        <w:t>Taxonomic refinement to in/exclude certain groups</w:t>
      </w:r>
    </w:p>
    <w:p w:rsidR="00532225" w:rsidRPr="009631A7" w:rsidRDefault="00532225" w:rsidP="00532225">
      <w:pPr>
        <w:pStyle w:val="ListParagraph"/>
        <w:numPr>
          <w:ilvl w:val="1"/>
          <w:numId w:val="14"/>
        </w:numPr>
        <w:jc w:val="both"/>
      </w:pPr>
      <w:r w:rsidRPr="009631A7">
        <w:t>Geographic and temporal refinement</w:t>
      </w:r>
    </w:p>
    <w:p w:rsidR="00532225" w:rsidRPr="009631A7" w:rsidRDefault="00532225" w:rsidP="00532225">
      <w:pPr>
        <w:pStyle w:val="ListParagraph"/>
        <w:numPr>
          <w:ilvl w:val="1"/>
          <w:numId w:val="14"/>
        </w:numPr>
        <w:jc w:val="both"/>
      </w:pPr>
      <w:r w:rsidRPr="009631A7">
        <w:t>Ecological refinement</w:t>
      </w:r>
    </w:p>
    <w:p w:rsidR="00532225" w:rsidRPr="009631A7" w:rsidRDefault="005842E3" w:rsidP="00532225">
      <w:pPr>
        <w:jc w:val="both"/>
        <w:rPr>
          <w:lang w:val="en-US"/>
        </w:rPr>
      </w:pPr>
      <w:r w:rsidRPr="009631A7">
        <w:rPr>
          <w:lang w:val="en-US"/>
        </w:rPr>
        <w:t>The detailed documentation and user manuals of the workflow are available at: https://wiki.biovel.eu/display/doc/Data+Refinement+Workflow;jsessionid=3A7E1196FBF30C29A84C2D51A08FBE8B</w:t>
      </w:r>
    </w:p>
    <w:p w:rsidR="00202F2F" w:rsidRPr="009631A7" w:rsidRDefault="00202F2F" w:rsidP="00202F2F">
      <w:pPr>
        <w:keepNext/>
        <w:jc w:val="center"/>
      </w:pPr>
      <w:r w:rsidRPr="009631A7">
        <w:rPr>
          <w:noProof/>
          <w:lang w:val="el-GR" w:eastAsia="el-GR" w:bidi="ar-SA"/>
        </w:rPr>
        <w:lastRenderedPageBreak/>
        <w:drawing>
          <wp:inline distT="0" distB="0" distL="0" distR="0" wp14:anchorId="676BFE6C" wp14:editId="350C6840">
            <wp:extent cx="4848225" cy="38750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6662" cy="3881818"/>
                    </a:xfrm>
                    <a:prstGeom prst="rect">
                      <a:avLst/>
                    </a:prstGeom>
                    <a:noFill/>
                    <a:ln>
                      <a:noFill/>
                    </a:ln>
                  </pic:spPr>
                </pic:pic>
              </a:graphicData>
            </a:graphic>
          </wp:inline>
        </w:drawing>
      </w:r>
    </w:p>
    <w:p w:rsidR="00532225" w:rsidRDefault="00202F2F" w:rsidP="00202F2F">
      <w:pPr>
        <w:pStyle w:val="Caption"/>
        <w:jc w:val="center"/>
        <w:rPr>
          <w:sz w:val="22"/>
        </w:rPr>
      </w:pPr>
      <w:bookmarkStart w:id="201" w:name="_Toc437963867"/>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59</w:t>
      </w:r>
      <w:r w:rsidRPr="00527438">
        <w:rPr>
          <w:sz w:val="22"/>
        </w:rPr>
        <w:fldChar w:fldCharType="end"/>
      </w:r>
      <w:r w:rsidRPr="00527438">
        <w:rPr>
          <w:sz w:val="22"/>
        </w:rPr>
        <w:t>: Biovel’s DRW – refinement selection</w:t>
      </w:r>
      <w:bookmarkEnd w:id="201"/>
    </w:p>
    <w:p w:rsidR="00527438" w:rsidRPr="00527438" w:rsidRDefault="00527438" w:rsidP="00527438"/>
    <w:p w:rsidR="00B720D0" w:rsidRPr="009631A7" w:rsidRDefault="00B720D0" w:rsidP="00B720D0">
      <w:pPr>
        <w:pStyle w:val="Heading2"/>
        <w:rPr>
          <w:rFonts w:asciiTheme="minorHAnsi" w:hAnsiTheme="minorHAnsi"/>
          <w:lang w:val="en-US"/>
        </w:rPr>
      </w:pPr>
      <w:bookmarkStart w:id="202" w:name="_Toc437963801"/>
      <w:r w:rsidRPr="009631A7">
        <w:rPr>
          <w:rFonts w:asciiTheme="minorHAnsi" w:hAnsiTheme="minorHAnsi"/>
          <w:lang w:val="en-US"/>
        </w:rPr>
        <w:t>Administrator Actions</w:t>
      </w:r>
      <w:bookmarkEnd w:id="202"/>
    </w:p>
    <w:p w:rsidR="00B720D0" w:rsidRPr="009631A7" w:rsidRDefault="0044302F" w:rsidP="00272B75">
      <w:pPr>
        <w:ind w:firstLine="568"/>
        <w:jc w:val="both"/>
        <w:rPr>
          <w:lang w:val="en-US"/>
        </w:rPr>
      </w:pPr>
      <w:r w:rsidRPr="009631A7">
        <w:rPr>
          <w:lang w:val="en-US"/>
        </w:rPr>
        <w:t>To assist the administrator with tasks such as the managing of the infrastru</w:t>
      </w:r>
      <w:r w:rsidR="00272B75" w:rsidRPr="009631A7">
        <w:rPr>
          <w:lang w:val="en-US"/>
        </w:rPr>
        <w:t>ctu</w:t>
      </w:r>
      <w:r w:rsidRPr="009631A7">
        <w:rPr>
          <w:lang w:val="en-US"/>
        </w:rPr>
        <w:t>re’s</w:t>
      </w:r>
      <w:r w:rsidR="00272B75" w:rsidRPr="009631A7">
        <w:rPr>
          <w:lang w:val="en-US"/>
        </w:rPr>
        <w:t xml:space="preserve"> main components, configuring </w:t>
      </w:r>
      <w:r w:rsidRPr="009631A7">
        <w:rPr>
          <w:lang w:val="en-US"/>
        </w:rPr>
        <w:t xml:space="preserve">the system, </w:t>
      </w:r>
      <w:r w:rsidR="00272B75" w:rsidRPr="009631A7">
        <w:rPr>
          <w:lang w:val="en-US"/>
        </w:rPr>
        <w:t xml:space="preserve">recovering from failures, materializing the triple stores, </w:t>
      </w:r>
      <w:r w:rsidRPr="009631A7">
        <w:rPr>
          <w:lang w:val="en-US"/>
        </w:rPr>
        <w:t xml:space="preserve">and furthermore to make the </w:t>
      </w:r>
      <w:r w:rsidR="00272B75" w:rsidRPr="009631A7">
        <w:rPr>
          <w:lang w:val="en-US"/>
        </w:rPr>
        <w:t>infrastructure</w:t>
      </w:r>
      <w:r w:rsidRPr="009631A7">
        <w:rPr>
          <w:lang w:val="en-US"/>
        </w:rPr>
        <w:t xml:space="preserve"> as generic as possibly, </w:t>
      </w:r>
      <w:r w:rsidR="00272B75" w:rsidRPr="009631A7">
        <w:rPr>
          <w:lang w:val="en-US"/>
        </w:rPr>
        <w:t>decoupled</w:t>
      </w:r>
      <w:r w:rsidRPr="009631A7">
        <w:rPr>
          <w:lang w:val="en-US"/>
        </w:rPr>
        <w:t xml:space="preserve"> from the underlying components, </w:t>
      </w:r>
      <w:r w:rsidR="00272B75" w:rsidRPr="009631A7">
        <w:rPr>
          <w:lang w:val="en-US"/>
        </w:rPr>
        <w:t>a number of pages</w:t>
      </w:r>
      <w:r w:rsidRPr="009631A7">
        <w:rPr>
          <w:lang w:val="en-US"/>
        </w:rPr>
        <w:t xml:space="preserve"> </w:t>
      </w:r>
      <w:r w:rsidR="00272B75" w:rsidRPr="009631A7">
        <w:rPr>
          <w:lang w:val="en-US"/>
        </w:rPr>
        <w:t xml:space="preserve">visible exclusively to the administrators </w:t>
      </w:r>
      <w:r w:rsidRPr="009631A7">
        <w:rPr>
          <w:lang w:val="en-US"/>
        </w:rPr>
        <w:t>ha</w:t>
      </w:r>
      <w:r w:rsidR="00272B75" w:rsidRPr="009631A7">
        <w:rPr>
          <w:lang w:val="en-US"/>
        </w:rPr>
        <w:t>ve</w:t>
      </w:r>
      <w:r w:rsidRPr="009631A7">
        <w:rPr>
          <w:lang w:val="en-US"/>
        </w:rPr>
        <w:t xml:space="preserve"> been included in the </w:t>
      </w:r>
      <w:r w:rsidR="00272B75" w:rsidRPr="009631A7">
        <w:rPr>
          <w:lang w:val="en-US"/>
        </w:rPr>
        <w:t>Web Application</w:t>
      </w:r>
      <w:r w:rsidRPr="009631A7">
        <w:rPr>
          <w:lang w:val="en-US"/>
        </w:rPr>
        <w:t xml:space="preserve">. </w:t>
      </w:r>
    </w:p>
    <w:p w:rsidR="00202F2F" w:rsidRPr="009631A7" w:rsidRDefault="0061482B" w:rsidP="0061482B">
      <w:pPr>
        <w:ind w:firstLine="568"/>
        <w:jc w:val="both"/>
        <w:rPr>
          <w:lang w:val="en-US"/>
        </w:rPr>
      </w:pPr>
      <w:r w:rsidRPr="009631A7">
        <w:rPr>
          <w:lang w:val="en-US"/>
        </w:rPr>
        <w:t>In the system configuration page the administrator can change parameters as, the metadata repository’s graph and port, the triple store’s credentials, the content storage’s paths, the temp folders names, the number of paging results etc.</w:t>
      </w:r>
    </w:p>
    <w:p w:rsidR="0061482B" w:rsidRPr="009631A7" w:rsidRDefault="0061482B" w:rsidP="0061482B">
      <w:pPr>
        <w:keepNext/>
        <w:jc w:val="center"/>
      </w:pPr>
      <w:r w:rsidRPr="009631A7">
        <w:rPr>
          <w:noProof/>
          <w:lang w:val="el-GR" w:eastAsia="el-GR" w:bidi="ar-SA"/>
        </w:rPr>
        <w:lastRenderedPageBreak/>
        <w:drawing>
          <wp:inline distT="0" distB="0" distL="0" distR="0" wp14:anchorId="3808321F" wp14:editId="2D77A50E">
            <wp:extent cx="5267325" cy="3905250"/>
            <wp:effectExtent l="19050" t="19050" r="2857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solidFill>
                        <a:schemeClr val="tx1"/>
                      </a:solidFill>
                    </a:ln>
                  </pic:spPr>
                </pic:pic>
              </a:graphicData>
            </a:graphic>
          </wp:inline>
        </w:drawing>
      </w:r>
    </w:p>
    <w:p w:rsidR="00272B75" w:rsidRPr="00527438" w:rsidRDefault="0061482B" w:rsidP="0061482B">
      <w:pPr>
        <w:pStyle w:val="Caption"/>
        <w:jc w:val="center"/>
        <w:rPr>
          <w:sz w:val="22"/>
          <w:lang w:val="en-US"/>
        </w:rPr>
      </w:pPr>
      <w:bookmarkStart w:id="203" w:name="_Toc437963868"/>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60</w:t>
      </w:r>
      <w:r w:rsidRPr="00527438">
        <w:rPr>
          <w:sz w:val="22"/>
        </w:rPr>
        <w:fldChar w:fldCharType="end"/>
      </w:r>
      <w:r w:rsidRPr="00527438">
        <w:rPr>
          <w:sz w:val="22"/>
        </w:rPr>
        <w:t>: System Configuration Form</w:t>
      </w:r>
      <w:bookmarkEnd w:id="203"/>
    </w:p>
    <w:p w:rsidR="0061482B" w:rsidRPr="009631A7" w:rsidRDefault="0061482B" w:rsidP="0061482B">
      <w:pPr>
        <w:rPr>
          <w:lang w:val="en-US"/>
        </w:rPr>
      </w:pPr>
    </w:p>
    <w:p w:rsidR="0061482B" w:rsidRPr="009631A7" w:rsidRDefault="0061482B" w:rsidP="006420C1">
      <w:pPr>
        <w:ind w:firstLine="568"/>
        <w:jc w:val="both"/>
        <w:rPr>
          <w:lang w:val="en-US"/>
        </w:rPr>
      </w:pPr>
      <w:r w:rsidRPr="009631A7">
        <w:rPr>
          <w:lang w:val="en-US"/>
        </w:rPr>
        <w:t>The administrator can also choose to rebuild the Directory or the Metadata Repository in case of failure or to materialize the triple store based on the materialization rules.</w:t>
      </w:r>
    </w:p>
    <w:p w:rsidR="0061482B" w:rsidRPr="009631A7" w:rsidRDefault="0061482B" w:rsidP="0061482B">
      <w:pPr>
        <w:keepNext/>
        <w:jc w:val="center"/>
      </w:pPr>
      <w:r w:rsidRPr="009631A7">
        <w:rPr>
          <w:noProof/>
          <w:lang w:val="el-GR" w:eastAsia="el-GR" w:bidi="ar-SA"/>
        </w:rPr>
        <w:drawing>
          <wp:inline distT="0" distB="0" distL="0" distR="0" wp14:anchorId="6203E319" wp14:editId="4A2C2E31">
            <wp:extent cx="5267325" cy="18002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1800225"/>
                    </a:xfrm>
                    <a:prstGeom prst="rect">
                      <a:avLst/>
                    </a:prstGeom>
                    <a:noFill/>
                    <a:ln>
                      <a:noFill/>
                    </a:ln>
                  </pic:spPr>
                </pic:pic>
              </a:graphicData>
            </a:graphic>
          </wp:inline>
        </w:drawing>
      </w:r>
    </w:p>
    <w:p w:rsidR="0061482B" w:rsidRPr="00527438" w:rsidRDefault="0061482B" w:rsidP="0061482B">
      <w:pPr>
        <w:pStyle w:val="Caption"/>
        <w:jc w:val="center"/>
        <w:rPr>
          <w:sz w:val="22"/>
          <w:lang w:val="en-US"/>
        </w:rPr>
      </w:pPr>
      <w:bookmarkStart w:id="204" w:name="_Toc437963869"/>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61</w:t>
      </w:r>
      <w:r w:rsidRPr="00527438">
        <w:rPr>
          <w:sz w:val="22"/>
        </w:rPr>
        <w:fldChar w:fldCharType="end"/>
      </w:r>
      <w:r w:rsidRPr="00527438">
        <w:rPr>
          <w:sz w:val="22"/>
        </w:rPr>
        <w:t>: Recovery Actions</w:t>
      </w:r>
      <w:bookmarkEnd w:id="204"/>
    </w:p>
    <w:p w:rsidR="0061482B" w:rsidRPr="009631A7" w:rsidRDefault="0061482B" w:rsidP="0061482B">
      <w:pPr>
        <w:jc w:val="center"/>
        <w:rPr>
          <w:lang w:val="en-US"/>
        </w:rPr>
      </w:pPr>
    </w:p>
    <w:p w:rsidR="000B40DC" w:rsidRPr="009631A7" w:rsidRDefault="00B720D0" w:rsidP="00B720D0">
      <w:pPr>
        <w:pStyle w:val="Heading2"/>
        <w:rPr>
          <w:rFonts w:asciiTheme="minorHAnsi" w:hAnsiTheme="minorHAnsi"/>
          <w:lang w:val="en-US"/>
        </w:rPr>
      </w:pPr>
      <w:bookmarkStart w:id="205" w:name="_Toc437963802"/>
      <w:r w:rsidRPr="009631A7">
        <w:rPr>
          <w:rFonts w:asciiTheme="minorHAnsi" w:hAnsiTheme="minorHAnsi"/>
          <w:lang w:val="en-US"/>
        </w:rPr>
        <w:t>Documentation</w:t>
      </w:r>
      <w:bookmarkEnd w:id="205"/>
    </w:p>
    <w:p w:rsidR="006722E4" w:rsidRPr="009631A7" w:rsidRDefault="00532225" w:rsidP="007D7B61">
      <w:pPr>
        <w:ind w:firstLine="284"/>
        <w:jc w:val="both"/>
        <w:rPr>
          <w:lang w:val="en-US"/>
        </w:rPr>
      </w:pPr>
      <w:r w:rsidRPr="009631A7">
        <w:rPr>
          <w:lang w:val="en-US"/>
        </w:rPr>
        <w:t>By clicking on the Documentation button of the menu the users can download, manuals, presentations and detailed documentation of the Data Services API, Web Services, Web Application, Modelling, Schemata, Publications etc.</w:t>
      </w:r>
    </w:p>
    <w:p w:rsidR="006915FB" w:rsidRPr="009631A7" w:rsidRDefault="00C12F83" w:rsidP="006915FB">
      <w:pPr>
        <w:pStyle w:val="Heading1"/>
        <w:rPr>
          <w:rFonts w:asciiTheme="minorHAnsi" w:hAnsiTheme="minorHAnsi"/>
          <w:lang w:val="en-US"/>
        </w:rPr>
      </w:pPr>
      <w:bookmarkStart w:id="206" w:name="_Testing_and_Evaluation"/>
      <w:bookmarkStart w:id="207" w:name="_Usage_and_Evaluation"/>
      <w:bookmarkStart w:id="208" w:name="_Toc437963803"/>
      <w:bookmarkEnd w:id="206"/>
      <w:bookmarkEnd w:id="207"/>
      <w:r w:rsidRPr="009631A7">
        <w:rPr>
          <w:rFonts w:asciiTheme="minorHAnsi" w:eastAsia="Times New Roman" w:hAnsiTheme="minorHAnsi"/>
          <w:lang w:val="en-US"/>
        </w:rPr>
        <w:lastRenderedPageBreak/>
        <w:t>Usage and Evaluation</w:t>
      </w:r>
      <w:bookmarkEnd w:id="208"/>
    </w:p>
    <w:p w:rsidR="006915FB" w:rsidRPr="009631A7" w:rsidRDefault="006915FB" w:rsidP="006915FB">
      <w:pPr>
        <w:jc w:val="both"/>
        <w:rPr>
          <w:lang w:val="en-US"/>
        </w:rPr>
      </w:pPr>
    </w:p>
    <w:p w:rsidR="006915FB" w:rsidRPr="009631A7" w:rsidRDefault="00644193" w:rsidP="006915FB">
      <w:pPr>
        <w:ind w:firstLine="720"/>
        <w:jc w:val="both"/>
        <w:rPr>
          <w:lang w:val="en-US"/>
        </w:rPr>
      </w:pPr>
      <w:r w:rsidRPr="009631A7">
        <w:rPr>
          <w:lang w:val="en-US"/>
        </w:rPr>
        <w:t>This section describes the evaluation, testing and the usage of the Data Services, and the usage of Data Services API, Web Services and Web Application. Specifically the integration of information, the performance and the scalability of the Data Services have been tested except the junit testing that has been included in the API. The main usage of the Data Services is through the LifeWatch Portal, but also other e-services of the infrastructure are exploiting the functionality that the data services offer, and a number of European Projects have adopted design principles, and implementation specifications.</w:t>
      </w:r>
    </w:p>
    <w:p w:rsidR="006915FB" w:rsidRPr="009631A7" w:rsidRDefault="00786E80" w:rsidP="00786E80">
      <w:pPr>
        <w:pStyle w:val="Heading2"/>
        <w:rPr>
          <w:rFonts w:asciiTheme="minorHAnsi" w:hAnsiTheme="minorHAnsi"/>
          <w:lang w:val="en-US"/>
        </w:rPr>
      </w:pPr>
      <w:bookmarkStart w:id="209" w:name="_Toc437963804"/>
      <w:r w:rsidRPr="009631A7">
        <w:rPr>
          <w:rFonts w:asciiTheme="minorHAnsi" w:hAnsiTheme="minorHAnsi"/>
          <w:lang w:val="en-US"/>
        </w:rPr>
        <w:t>Population</w:t>
      </w:r>
      <w:bookmarkEnd w:id="209"/>
    </w:p>
    <w:p w:rsidR="003A2737" w:rsidRPr="009631A7" w:rsidRDefault="003A2737" w:rsidP="003A2737">
      <w:pPr>
        <w:ind w:firstLine="568"/>
        <w:jc w:val="both"/>
        <w:rPr>
          <w:lang w:val="en-US"/>
        </w:rPr>
      </w:pPr>
      <w:r w:rsidRPr="009631A7">
        <w:rPr>
          <w:lang w:val="en-US"/>
        </w:rPr>
        <w:t>The Data Services Web Application that has been integrated in the LW Greece Portal have been populated with datasets and metadata coming from the Greek Biodiversity Community. This was the main scalability and functionality test of the Data Services since it is based on real data and scenarios. Specifically in the infrastructure, that is continuously being populated are contained information about almost:</w:t>
      </w:r>
    </w:p>
    <w:p w:rsidR="003A2737" w:rsidRPr="009631A7" w:rsidRDefault="003A2737" w:rsidP="003A2737">
      <w:pPr>
        <w:pStyle w:val="ListParagraph"/>
        <w:numPr>
          <w:ilvl w:val="0"/>
          <w:numId w:val="74"/>
        </w:numPr>
        <w:jc w:val="both"/>
        <w:rPr>
          <w:lang w:val="en-US"/>
        </w:rPr>
      </w:pPr>
      <w:r w:rsidRPr="009631A7">
        <w:rPr>
          <w:lang w:val="en-US"/>
        </w:rPr>
        <w:t>100 datasets</w:t>
      </w:r>
    </w:p>
    <w:p w:rsidR="003A2737" w:rsidRPr="009631A7" w:rsidRDefault="00F13955" w:rsidP="003A2737">
      <w:pPr>
        <w:pStyle w:val="ListParagraph"/>
        <w:numPr>
          <w:ilvl w:val="0"/>
          <w:numId w:val="74"/>
        </w:numPr>
        <w:jc w:val="both"/>
        <w:rPr>
          <w:lang w:val="en-US"/>
        </w:rPr>
      </w:pPr>
      <w:r w:rsidRPr="009631A7">
        <w:rPr>
          <w:lang w:val="en-US"/>
        </w:rPr>
        <w:t>7</w:t>
      </w:r>
      <w:r w:rsidR="003A2737" w:rsidRPr="009631A7">
        <w:rPr>
          <w:lang w:val="en-US"/>
        </w:rPr>
        <w:t>00 Occurrence Events</w:t>
      </w:r>
    </w:p>
    <w:p w:rsidR="003A2737" w:rsidRPr="009631A7" w:rsidRDefault="003A2737" w:rsidP="003A2737">
      <w:pPr>
        <w:pStyle w:val="ListParagraph"/>
        <w:numPr>
          <w:ilvl w:val="0"/>
          <w:numId w:val="74"/>
        </w:numPr>
        <w:jc w:val="both"/>
        <w:rPr>
          <w:lang w:val="en-US"/>
        </w:rPr>
      </w:pPr>
      <w:r w:rsidRPr="009631A7">
        <w:rPr>
          <w:lang w:val="en-US"/>
        </w:rPr>
        <w:t>100 Identification Events</w:t>
      </w:r>
    </w:p>
    <w:p w:rsidR="003A2737" w:rsidRPr="009631A7" w:rsidRDefault="003A2737" w:rsidP="003A2737">
      <w:pPr>
        <w:pStyle w:val="ListParagraph"/>
        <w:numPr>
          <w:ilvl w:val="0"/>
          <w:numId w:val="74"/>
        </w:numPr>
        <w:jc w:val="both"/>
        <w:rPr>
          <w:lang w:val="en-US"/>
        </w:rPr>
      </w:pPr>
      <w:r w:rsidRPr="009631A7">
        <w:rPr>
          <w:lang w:val="en-US"/>
        </w:rPr>
        <w:t>100 Micro CT Scannings</w:t>
      </w:r>
    </w:p>
    <w:p w:rsidR="003A2737" w:rsidRPr="009631A7" w:rsidRDefault="00F13955" w:rsidP="003A2737">
      <w:pPr>
        <w:pStyle w:val="ListParagraph"/>
        <w:numPr>
          <w:ilvl w:val="0"/>
          <w:numId w:val="74"/>
        </w:numPr>
        <w:jc w:val="both"/>
        <w:rPr>
          <w:lang w:val="en-US"/>
        </w:rPr>
      </w:pPr>
      <w:r w:rsidRPr="009631A7">
        <w:rPr>
          <w:lang w:val="en-US"/>
        </w:rPr>
        <w:t>100 Micro CT Reconstructions</w:t>
      </w:r>
    </w:p>
    <w:p w:rsidR="00F13955" w:rsidRPr="009631A7" w:rsidRDefault="00F13955" w:rsidP="003A2737">
      <w:pPr>
        <w:pStyle w:val="ListParagraph"/>
        <w:numPr>
          <w:ilvl w:val="0"/>
          <w:numId w:val="74"/>
        </w:numPr>
        <w:jc w:val="both"/>
        <w:rPr>
          <w:lang w:val="en-US"/>
        </w:rPr>
      </w:pPr>
      <w:r w:rsidRPr="009631A7">
        <w:rPr>
          <w:lang w:val="en-US"/>
        </w:rPr>
        <w:t>50 Micro CT Posprocessings</w:t>
      </w:r>
    </w:p>
    <w:p w:rsidR="00F13955" w:rsidRPr="009631A7" w:rsidRDefault="00F13955" w:rsidP="003A2737">
      <w:pPr>
        <w:pStyle w:val="ListParagraph"/>
        <w:numPr>
          <w:ilvl w:val="0"/>
          <w:numId w:val="74"/>
        </w:numPr>
        <w:jc w:val="both"/>
        <w:rPr>
          <w:lang w:val="en-US"/>
        </w:rPr>
      </w:pPr>
      <w:r w:rsidRPr="009631A7">
        <w:rPr>
          <w:lang w:val="en-US"/>
        </w:rPr>
        <w:t>100 Specimens</w:t>
      </w:r>
    </w:p>
    <w:p w:rsidR="00F13955" w:rsidRPr="009631A7" w:rsidRDefault="00F13955" w:rsidP="003A2737">
      <w:pPr>
        <w:pStyle w:val="ListParagraph"/>
        <w:numPr>
          <w:ilvl w:val="0"/>
          <w:numId w:val="74"/>
        </w:numPr>
        <w:jc w:val="both"/>
        <w:rPr>
          <w:lang w:val="en-US"/>
        </w:rPr>
      </w:pPr>
      <w:r w:rsidRPr="009631A7">
        <w:rPr>
          <w:lang w:val="en-US"/>
        </w:rPr>
        <w:t>30 Environmental Measurement Events</w:t>
      </w:r>
    </w:p>
    <w:p w:rsidR="00F13955" w:rsidRPr="009631A7" w:rsidRDefault="00F13955" w:rsidP="003A2737">
      <w:pPr>
        <w:pStyle w:val="ListParagraph"/>
        <w:numPr>
          <w:ilvl w:val="0"/>
          <w:numId w:val="74"/>
        </w:numPr>
        <w:jc w:val="both"/>
        <w:rPr>
          <w:lang w:val="en-US"/>
        </w:rPr>
      </w:pPr>
      <w:r w:rsidRPr="009631A7">
        <w:rPr>
          <w:lang w:val="en-US"/>
        </w:rPr>
        <w:t>200 Common Names</w:t>
      </w:r>
    </w:p>
    <w:p w:rsidR="00F13955" w:rsidRPr="009631A7" w:rsidRDefault="00F13955" w:rsidP="003A2737">
      <w:pPr>
        <w:pStyle w:val="ListParagraph"/>
        <w:numPr>
          <w:ilvl w:val="0"/>
          <w:numId w:val="74"/>
        </w:numPr>
        <w:jc w:val="both"/>
        <w:rPr>
          <w:lang w:val="en-US"/>
        </w:rPr>
      </w:pPr>
      <w:r w:rsidRPr="009631A7">
        <w:rPr>
          <w:lang w:val="en-US"/>
        </w:rPr>
        <w:t>100 Scientific Names</w:t>
      </w:r>
    </w:p>
    <w:p w:rsidR="00F13955" w:rsidRPr="009631A7" w:rsidRDefault="00F13955" w:rsidP="003A2737">
      <w:pPr>
        <w:pStyle w:val="ListParagraph"/>
        <w:numPr>
          <w:ilvl w:val="0"/>
          <w:numId w:val="74"/>
        </w:numPr>
        <w:jc w:val="both"/>
        <w:rPr>
          <w:lang w:val="en-US"/>
        </w:rPr>
      </w:pPr>
      <w:r w:rsidRPr="009631A7">
        <w:rPr>
          <w:lang w:val="en-US"/>
        </w:rPr>
        <w:t>200 Taxonomic Classifications</w:t>
      </w:r>
    </w:p>
    <w:p w:rsidR="00F13955" w:rsidRPr="009631A7" w:rsidRDefault="00F13955" w:rsidP="003A2737">
      <w:pPr>
        <w:pStyle w:val="ListParagraph"/>
        <w:numPr>
          <w:ilvl w:val="0"/>
          <w:numId w:val="74"/>
        </w:numPr>
        <w:jc w:val="both"/>
        <w:rPr>
          <w:lang w:val="en-US"/>
        </w:rPr>
      </w:pPr>
      <w:r w:rsidRPr="009631A7">
        <w:rPr>
          <w:lang w:val="en-US"/>
        </w:rPr>
        <w:t>170 Synonyms</w:t>
      </w:r>
    </w:p>
    <w:p w:rsidR="00F13955" w:rsidRPr="009631A7" w:rsidRDefault="00F13955" w:rsidP="00F13955">
      <w:pPr>
        <w:jc w:val="both"/>
        <w:rPr>
          <w:lang w:val="en-US"/>
        </w:rPr>
      </w:pPr>
      <w:r w:rsidRPr="009631A7">
        <w:rPr>
          <w:lang w:val="en-US"/>
        </w:rPr>
        <w:t>And a small number of genetic sampling and sequencing events, occurrence statistics, statistical evaluations, morphometric measurements, morphological characteristic assignments and specimen collections.</w:t>
      </w:r>
    </w:p>
    <w:p w:rsidR="00EC69E3" w:rsidRPr="009631A7" w:rsidRDefault="00EC69E3" w:rsidP="00EC69E3">
      <w:pPr>
        <w:ind w:firstLine="568"/>
        <w:jc w:val="both"/>
        <w:rPr>
          <w:lang w:val="en-US"/>
        </w:rPr>
      </w:pPr>
      <w:r w:rsidRPr="009631A7">
        <w:rPr>
          <w:lang w:val="en-US"/>
        </w:rPr>
        <w:t>After the population of the infrastructure that was achieved by using the data publication services (testing them in the process), the search services have been testing performing in a the desired recall regarding both the recall rates and the response times.</w:t>
      </w:r>
    </w:p>
    <w:p w:rsidR="003A2737" w:rsidRPr="009631A7" w:rsidRDefault="003A2737" w:rsidP="003A2737">
      <w:pPr>
        <w:ind w:firstLine="568"/>
        <w:jc w:val="both"/>
        <w:rPr>
          <w:lang w:val="en-US"/>
        </w:rPr>
      </w:pPr>
    </w:p>
    <w:p w:rsidR="00786E80" w:rsidRPr="009631A7" w:rsidRDefault="00786E80" w:rsidP="00786E80">
      <w:pPr>
        <w:pStyle w:val="Heading2"/>
        <w:rPr>
          <w:rFonts w:asciiTheme="minorHAnsi" w:hAnsiTheme="minorHAnsi"/>
          <w:lang w:val="en-US"/>
        </w:rPr>
      </w:pPr>
      <w:bookmarkStart w:id="210" w:name="_Toc437963805"/>
      <w:r w:rsidRPr="009631A7">
        <w:rPr>
          <w:rFonts w:asciiTheme="minorHAnsi" w:hAnsiTheme="minorHAnsi"/>
          <w:lang w:val="en-US"/>
        </w:rPr>
        <w:t>Integration Testing</w:t>
      </w:r>
      <w:bookmarkEnd w:id="210"/>
    </w:p>
    <w:p w:rsidR="00786E80" w:rsidRPr="009631A7" w:rsidRDefault="00F13955" w:rsidP="00F13955">
      <w:pPr>
        <w:ind w:firstLine="568"/>
        <w:rPr>
          <w:lang w:val="en-US"/>
        </w:rPr>
      </w:pPr>
      <w:r w:rsidRPr="009631A7">
        <w:rPr>
          <w:lang w:val="en-US"/>
        </w:rPr>
        <w:t>The information integration tha</w:t>
      </w:r>
      <w:r w:rsidR="00EC69E3" w:rsidRPr="009631A7">
        <w:rPr>
          <w:lang w:val="en-US"/>
        </w:rPr>
        <w:t>t</w:t>
      </w:r>
      <w:r w:rsidRPr="009631A7">
        <w:rPr>
          <w:lang w:val="en-US"/>
        </w:rPr>
        <w:t xml:space="preserve"> is being achieved by the semantic web technologies and the semantic models was tested in the earlier stages of the design and development by creating an integration examples and in the final stages </w:t>
      </w:r>
      <w:r w:rsidR="00EC69E3" w:rsidRPr="009631A7">
        <w:rPr>
          <w:lang w:val="en-US"/>
        </w:rPr>
        <w:t>by using the browsing capabilities that the Data Services web application offers.</w:t>
      </w:r>
    </w:p>
    <w:p w:rsidR="00EC69E3" w:rsidRPr="009631A7" w:rsidRDefault="00EC69E3" w:rsidP="00EC69E3">
      <w:pPr>
        <w:pStyle w:val="Heading4"/>
        <w:rPr>
          <w:rFonts w:asciiTheme="minorHAnsi" w:hAnsiTheme="minorHAnsi"/>
          <w:lang w:val="en-US"/>
        </w:rPr>
      </w:pPr>
      <w:r w:rsidRPr="009631A7">
        <w:rPr>
          <w:rFonts w:asciiTheme="minorHAnsi" w:hAnsiTheme="minorHAnsi"/>
          <w:lang w:val="en-US"/>
        </w:rPr>
        <w:lastRenderedPageBreak/>
        <w:t>Information Integration Initial Example</w:t>
      </w:r>
    </w:p>
    <w:p w:rsidR="00EC69E3" w:rsidRPr="009631A7" w:rsidRDefault="00EC69E3" w:rsidP="00EC69E3">
      <w:pPr>
        <w:ind w:firstLine="720"/>
        <w:jc w:val="both"/>
        <w:rPr>
          <w:lang w:val="en-US"/>
        </w:rPr>
      </w:pPr>
      <w:r w:rsidRPr="009631A7">
        <w:rPr>
          <w:lang w:val="en-US"/>
        </w:rPr>
        <w:t xml:space="preserve">To test the information integration mechanisms 27 input files were  used/created. The input files that were used to test the infrastructure consist of 13 biodiversity datasets and 14 metadata files, one for each dataset and one containing the data records metadata (Directory Services Entries). Specifically the biodiversity datasets that were used </w:t>
      </w:r>
      <w:r w:rsidR="00041C91" w:rsidRPr="009631A7">
        <w:rPr>
          <w:lang w:val="en-US"/>
        </w:rPr>
        <w:t>we</w:t>
      </w:r>
      <w:r w:rsidRPr="009631A7">
        <w:rPr>
          <w:lang w:val="en-US"/>
        </w:rPr>
        <w:t>re:</w:t>
      </w:r>
    </w:p>
    <w:p w:rsidR="00EC69E3" w:rsidRPr="009631A7" w:rsidRDefault="00EC69E3" w:rsidP="00041C91">
      <w:pPr>
        <w:pStyle w:val="ListParagraph"/>
        <w:numPr>
          <w:ilvl w:val="0"/>
          <w:numId w:val="75"/>
        </w:numPr>
        <w:jc w:val="both"/>
        <w:rPr>
          <w:lang w:val="en-US"/>
        </w:rPr>
      </w:pPr>
      <w:r w:rsidRPr="009631A7">
        <w:rPr>
          <w:lang w:val="en-US"/>
        </w:rPr>
        <w:t>An occurrence records dataset</w:t>
      </w:r>
    </w:p>
    <w:p w:rsidR="00EC69E3" w:rsidRPr="009631A7" w:rsidRDefault="00EC69E3" w:rsidP="00041C91">
      <w:pPr>
        <w:pStyle w:val="ListParagraph"/>
        <w:numPr>
          <w:ilvl w:val="0"/>
          <w:numId w:val="75"/>
        </w:numPr>
        <w:jc w:val="both"/>
        <w:rPr>
          <w:lang w:val="en-US"/>
        </w:rPr>
      </w:pPr>
      <w:r w:rsidRPr="009631A7">
        <w:rPr>
          <w:lang w:val="en-US"/>
        </w:rPr>
        <w:t>An environmental measurements dataset</w:t>
      </w:r>
    </w:p>
    <w:p w:rsidR="00EC69E3" w:rsidRPr="009631A7" w:rsidRDefault="00EC69E3" w:rsidP="00041C91">
      <w:pPr>
        <w:pStyle w:val="ListParagraph"/>
        <w:numPr>
          <w:ilvl w:val="0"/>
          <w:numId w:val="75"/>
        </w:numPr>
        <w:jc w:val="both"/>
        <w:rPr>
          <w:lang w:val="en-US"/>
        </w:rPr>
      </w:pPr>
      <w:r w:rsidRPr="009631A7">
        <w:rPr>
          <w:lang w:val="en-US"/>
        </w:rPr>
        <w:t>A specimen measurement dataset</w:t>
      </w:r>
    </w:p>
    <w:p w:rsidR="00EC69E3" w:rsidRPr="009631A7" w:rsidRDefault="00EC69E3" w:rsidP="00041C91">
      <w:pPr>
        <w:pStyle w:val="ListParagraph"/>
        <w:numPr>
          <w:ilvl w:val="0"/>
          <w:numId w:val="75"/>
        </w:numPr>
        <w:jc w:val="both"/>
        <w:rPr>
          <w:lang w:val="en-US"/>
        </w:rPr>
      </w:pPr>
      <w:r w:rsidRPr="009631A7">
        <w:rPr>
          <w:lang w:val="en-US"/>
        </w:rPr>
        <w:t>A dataset about specimen collections</w:t>
      </w:r>
    </w:p>
    <w:p w:rsidR="00EC69E3" w:rsidRPr="009631A7" w:rsidRDefault="00EC69E3" w:rsidP="00041C91">
      <w:pPr>
        <w:pStyle w:val="ListParagraph"/>
        <w:numPr>
          <w:ilvl w:val="0"/>
          <w:numId w:val="75"/>
        </w:numPr>
        <w:jc w:val="both"/>
        <w:rPr>
          <w:lang w:val="en-US"/>
        </w:rPr>
      </w:pPr>
      <w:r w:rsidRPr="009631A7">
        <w:rPr>
          <w:lang w:val="en-US"/>
        </w:rPr>
        <w:t>A dataset about specimens</w:t>
      </w:r>
    </w:p>
    <w:p w:rsidR="00EC69E3" w:rsidRPr="009631A7" w:rsidRDefault="00EC69E3" w:rsidP="00041C91">
      <w:pPr>
        <w:pStyle w:val="ListParagraph"/>
        <w:numPr>
          <w:ilvl w:val="0"/>
          <w:numId w:val="75"/>
        </w:numPr>
        <w:jc w:val="both"/>
        <w:rPr>
          <w:lang w:val="en-US"/>
        </w:rPr>
      </w:pPr>
      <w:r w:rsidRPr="009631A7">
        <w:rPr>
          <w:lang w:val="en-US"/>
        </w:rPr>
        <w:t>An identification events dataset</w:t>
      </w:r>
    </w:p>
    <w:p w:rsidR="00EC69E3" w:rsidRPr="009631A7" w:rsidRDefault="00EC69E3" w:rsidP="00041C91">
      <w:pPr>
        <w:pStyle w:val="ListParagraph"/>
        <w:numPr>
          <w:ilvl w:val="0"/>
          <w:numId w:val="75"/>
        </w:numPr>
        <w:jc w:val="both"/>
        <w:rPr>
          <w:lang w:val="en-US"/>
        </w:rPr>
      </w:pPr>
      <w:r w:rsidRPr="009631A7">
        <w:rPr>
          <w:lang w:val="en-US"/>
        </w:rPr>
        <w:t>A micro CT scanning dataset</w:t>
      </w:r>
    </w:p>
    <w:p w:rsidR="00EC69E3" w:rsidRPr="009631A7" w:rsidRDefault="00EC69E3" w:rsidP="00041C91">
      <w:pPr>
        <w:pStyle w:val="ListParagraph"/>
        <w:numPr>
          <w:ilvl w:val="0"/>
          <w:numId w:val="75"/>
        </w:numPr>
        <w:jc w:val="both"/>
        <w:rPr>
          <w:lang w:val="en-US"/>
        </w:rPr>
      </w:pPr>
      <w:r w:rsidRPr="009631A7">
        <w:rPr>
          <w:lang w:val="en-US"/>
        </w:rPr>
        <w:t>A micro CT reconstruction dataset</w:t>
      </w:r>
    </w:p>
    <w:p w:rsidR="00EC69E3" w:rsidRPr="009631A7" w:rsidRDefault="00EC69E3" w:rsidP="00041C91">
      <w:pPr>
        <w:pStyle w:val="ListParagraph"/>
        <w:numPr>
          <w:ilvl w:val="0"/>
          <w:numId w:val="75"/>
        </w:numPr>
        <w:jc w:val="both"/>
        <w:rPr>
          <w:lang w:val="en-US"/>
        </w:rPr>
      </w:pPr>
      <w:r w:rsidRPr="009631A7">
        <w:rPr>
          <w:lang w:val="en-US"/>
        </w:rPr>
        <w:t>A micro CT postprocessing dataset</w:t>
      </w:r>
    </w:p>
    <w:p w:rsidR="00EC69E3" w:rsidRPr="009631A7" w:rsidRDefault="00EC69E3" w:rsidP="00041C91">
      <w:pPr>
        <w:pStyle w:val="ListParagraph"/>
        <w:numPr>
          <w:ilvl w:val="0"/>
          <w:numId w:val="75"/>
        </w:numPr>
        <w:jc w:val="both"/>
        <w:rPr>
          <w:lang w:val="en-US"/>
        </w:rPr>
      </w:pPr>
      <w:r w:rsidRPr="009631A7">
        <w:rPr>
          <w:lang w:val="en-US"/>
        </w:rPr>
        <w:t>A scientific names dataset</w:t>
      </w:r>
    </w:p>
    <w:p w:rsidR="00EC69E3" w:rsidRPr="009631A7" w:rsidRDefault="00EC69E3" w:rsidP="00041C91">
      <w:pPr>
        <w:pStyle w:val="ListParagraph"/>
        <w:numPr>
          <w:ilvl w:val="0"/>
          <w:numId w:val="75"/>
        </w:numPr>
        <w:jc w:val="both"/>
        <w:rPr>
          <w:lang w:val="en-US"/>
        </w:rPr>
      </w:pPr>
      <w:r w:rsidRPr="009631A7">
        <w:rPr>
          <w:lang w:val="en-US"/>
        </w:rPr>
        <w:t>A common names dataset</w:t>
      </w:r>
    </w:p>
    <w:p w:rsidR="00EC69E3" w:rsidRPr="009631A7" w:rsidRDefault="00EC69E3" w:rsidP="00041C91">
      <w:pPr>
        <w:pStyle w:val="ListParagraph"/>
        <w:numPr>
          <w:ilvl w:val="0"/>
          <w:numId w:val="75"/>
        </w:numPr>
        <w:jc w:val="both"/>
        <w:rPr>
          <w:lang w:val="en-US"/>
        </w:rPr>
      </w:pPr>
      <w:r w:rsidRPr="009631A7">
        <w:rPr>
          <w:lang w:val="en-US"/>
        </w:rPr>
        <w:t>A synonyms dataset</w:t>
      </w:r>
    </w:p>
    <w:p w:rsidR="00EC69E3" w:rsidRPr="009631A7" w:rsidRDefault="00EC69E3" w:rsidP="00041C91">
      <w:pPr>
        <w:pStyle w:val="ListParagraph"/>
        <w:numPr>
          <w:ilvl w:val="0"/>
          <w:numId w:val="75"/>
        </w:numPr>
        <w:jc w:val="both"/>
        <w:rPr>
          <w:lang w:val="en-US"/>
        </w:rPr>
      </w:pPr>
      <w:r w:rsidRPr="009631A7">
        <w:rPr>
          <w:lang w:val="en-US"/>
        </w:rPr>
        <w:t>A morphometrics dataset</w:t>
      </w:r>
    </w:p>
    <w:p w:rsidR="00EC69E3" w:rsidRPr="009631A7" w:rsidRDefault="00EC69E3" w:rsidP="00EC69E3">
      <w:pPr>
        <w:spacing w:before="60"/>
        <w:jc w:val="both"/>
        <w:rPr>
          <w:lang w:val="en-US"/>
        </w:rPr>
      </w:pPr>
      <w:r w:rsidRPr="009631A7">
        <w:rPr>
          <w:lang w:val="en-US"/>
        </w:rPr>
        <w:t xml:space="preserve">These datasets </w:t>
      </w:r>
      <w:r w:rsidR="00041C91" w:rsidRPr="009631A7">
        <w:rPr>
          <w:lang w:val="en-US"/>
        </w:rPr>
        <w:t>were</w:t>
      </w:r>
      <w:r w:rsidRPr="009631A7">
        <w:rPr>
          <w:lang w:val="en-US"/>
        </w:rPr>
        <w:t xml:space="preserve"> connected by a </w:t>
      </w:r>
      <w:r w:rsidR="00041C91" w:rsidRPr="009631A7">
        <w:rPr>
          <w:lang w:val="en-US"/>
        </w:rPr>
        <w:t>unique identifiers</w:t>
      </w:r>
      <w:r w:rsidRPr="009631A7">
        <w:rPr>
          <w:lang w:val="en-US"/>
        </w:rPr>
        <w:t xml:space="preserve"> as shown to the following </w:t>
      </w:r>
      <w:r w:rsidR="00041C91" w:rsidRPr="009631A7">
        <w:rPr>
          <w:lang w:val="en-US"/>
        </w:rPr>
        <w:t>figure</w:t>
      </w:r>
      <w:r w:rsidRPr="009631A7">
        <w:rPr>
          <w:lang w:val="en-US"/>
        </w:rPr>
        <w:t>:</w:t>
      </w:r>
    </w:p>
    <w:p w:rsidR="00EC69E3" w:rsidRPr="009631A7" w:rsidRDefault="00EC69E3" w:rsidP="00EC69E3">
      <w:pPr>
        <w:keepNext/>
        <w:spacing w:before="60"/>
        <w:jc w:val="center"/>
      </w:pPr>
      <w:r w:rsidRPr="009631A7">
        <w:rPr>
          <w:noProof/>
          <w:lang w:val="el-GR" w:eastAsia="el-GR" w:bidi="ar-SA"/>
        </w:rPr>
        <w:drawing>
          <wp:inline distT="0" distB="0" distL="0" distR="0" wp14:anchorId="33A80754" wp14:editId="502DF450">
            <wp:extent cx="5267325" cy="3381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3381375"/>
                    </a:xfrm>
                    <a:prstGeom prst="rect">
                      <a:avLst/>
                    </a:prstGeom>
                    <a:noFill/>
                    <a:ln>
                      <a:noFill/>
                    </a:ln>
                  </pic:spPr>
                </pic:pic>
              </a:graphicData>
            </a:graphic>
          </wp:inline>
        </w:drawing>
      </w:r>
    </w:p>
    <w:p w:rsidR="00EC69E3" w:rsidRPr="00527438" w:rsidRDefault="00EC69E3" w:rsidP="00EC69E3">
      <w:pPr>
        <w:pStyle w:val="Caption"/>
        <w:jc w:val="center"/>
        <w:rPr>
          <w:sz w:val="22"/>
        </w:rPr>
      </w:pPr>
      <w:bookmarkStart w:id="211" w:name="_Toc437963870"/>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62</w:t>
      </w:r>
      <w:r w:rsidRPr="00527438">
        <w:rPr>
          <w:sz w:val="22"/>
        </w:rPr>
        <w:fldChar w:fldCharType="end"/>
      </w:r>
      <w:r w:rsidRPr="00527438">
        <w:rPr>
          <w:sz w:val="22"/>
        </w:rPr>
        <w:t>: Biodiversity Datasets Linking</w:t>
      </w:r>
      <w:bookmarkEnd w:id="211"/>
    </w:p>
    <w:p w:rsidR="00EC69E3" w:rsidRPr="009631A7" w:rsidRDefault="00041C91" w:rsidP="00041C91">
      <w:pPr>
        <w:ind w:firstLine="720"/>
        <w:jc w:val="both"/>
        <w:rPr>
          <w:lang w:val="en-US"/>
        </w:rPr>
      </w:pPr>
      <w:r w:rsidRPr="009631A7">
        <w:rPr>
          <w:lang w:val="en-US"/>
        </w:rPr>
        <w:t>All these datasets were uploaded in the infrastructure and complex queries that combine information from different datasets were performed to test the information integration, the semantic models expressivity and the efficiency of the services.</w:t>
      </w:r>
    </w:p>
    <w:p w:rsidR="00EC69E3" w:rsidRPr="009631A7" w:rsidRDefault="00041C91" w:rsidP="00041C91">
      <w:pPr>
        <w:pStyle w:val="Heading4"/>
        <w:rPr>
          <w:rFonts w:asciiTheme="minorHAnsi" w:hAnsiTheme="minorHAnsi"/>
          <w:lang w:val="en-US"/>
        </w:rPr>
      </w:pPr>
      <w:r w:rsidRPr="009631A7">
        <w:rPr>
          <w:rFonts w:asciiTheme="minorHAnsi" w:hAnsiTheme="minorHAnsi"/>
          <w:lang w:val="en-US"/>
        </w:rPr>
        <w:lastRenderedPageBreak/>
        <w:t>Information Integration Last Example</w:t>
      </w:r>
    </w:p>
    <w:p w:rsidR="00041C91" w:rsidRPr="009631A7" w:rsidRDefault="00C949A0" w:rsidP="00C949A0">
      <w:pPr>
        <w:ind w:firstLine="720"/>
        <w:jc w:val="both"/>
        <w:rPr>
          <w:lang w:val="en-US"/>
        </w:rPr>
      </w:pPr>
      <w:r w:rsidRPr="009631A7">
        <w:rPr>
          <w:lang w:val="en-US"/>
        </w:rPr>
        <w:t>The final test of information integration that was based on the Data Services Web App followed the scenario that a user searches for datasets that contain information about occurrences of species in</w:t>
      </w:r>
      <w:r w:rsidR="00041C91" w:rsidRPr="009631A7">
        <w:rPr>
          <w:lang w:val="en-US"/>
        </w:rPr>
        <w:t xml:space="preserve"> the </w:t>
      </w:r>
      <w:r w:rsidRPr="009631A7">
        <w:rPr>
          <w:lang w:val="en-US"/>
        </w:rPr>
        <w:t>Mediterranean</w:t>
      </w:r>
      <w:r w:rsidR="00041C91" w:rsidRPr="009631A7">
        <w:rPr>
          <w:lang w:val="en-US"/>
        </w:rPr>
        <w:t xml:space="preserve"> </w:t>
      </w:r>
      <w:r w:rsidRPr="009631A7">
        <w:rPr>
          <w:lang w:val="en-US"/>
        </w:rPr>
        <w:t>S</w:t>
      </w:r>
      <w:r w:rsidR="00041C91" w:rsidRPr="009631A7">
        <w:rPr>
          <w:lang w:val="en-US"/>
        </w:rPr>
        <w:t xml:space="preserve">ea. </w:t>
      </w:r>
    </w:p>
    <w:p w:rsidR="00C949A0" w:rsidRPr="009631A7" w:rsidRDefault="00C949A0" w:rsidP="00C949A0">
      <w:pPr>
        <w:ind w:firstLine="720"/>
        <w:jc w:val="both"/>
        <w:rPr>
          <w:lang w:val="en-US"/>
        </w:rPr>
      </w:pPr>
      <w:r w:rsidRPr="009631A7">
        <w:rPr>
          <w:lang w:val="en-US"/>
        </w:rPr>
        <w:t>The first action of the user is the selection of Occurrence Metadata category on the Advanced Search form and the filling of Mediterranean Sea in the location field.</w:t>
      </w:r>
    </w:p>
    <w:p w:rsidR="00C949A0" w:rsidRPr="009631A7" w:rsidRDefault="00041C91" w:rsidP="00C949A0">
      <w:pPr>
        <w:keepNext/>
      </w:pPr>
      <w:r w:rsidRPr="009631A7">
        <w:rPr>
          <w:noProof/>
          <w:lang w:val="el-GR" w:eastAsia="el-GR" w:bidi="ar-SA"/>
        </w:rPr>
        <w:drawing>
          <wp:inline distT="0" distB="0" distL="0" distR="0" wp14:anchorId="39EF9114" wp14:editId="369D6E5A">
            <wp:extent cx="5267325" cy="1962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962150"/>
                    </a:xfrm>
                    <a:prstGeom prst="rect">
                      <a:avLst/>
                    </a:prstGeom>
                    <a:noFill/>
                    <a:ln>
                      <a:noFill/>
                    </a:ln>
                  </pic:spPr>
                </pic:pic>
              </a:graphicData>
            </a:graphic>
          </wp:inline>
        </w:drawing>
      </w:r>
    </w:p>
    <w:p w:rsidR="00041C91" w:rsidRPr="00527438" w:rsidRDefault="00C949A0" w:rsidP="00C949A0">
      <w:pPr>
        <w:pStyle w:val="Caption"/>
        <w:jc w:val="center"/>
        <w:rPr>
          <w:sz w:val="22"/>
          <w:lang w:val="en-US"/>
        </w:rPr>
      </w:pPr>
      <w:bookmarkStart w:id="212" w:name="_Toc437963871"/>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63</w:t>
      </w:r>
      <w:r w:rsidRPr="00527438">
        <w:rPr>
          <w:sz w:val="22"/>
        </w:rPr>
        <w:fldChar w:fldCharType="end"/>
      </w:r>
      <w:r w:rsidRPr="00527438">
        <w:rPr>
          <w:sz w:val="22"/>
        </w:rPr>
        <w:t>: Selection of Occurrences of Species in the Mediterranean Sea</w:t>
      </w:r>
      <w:bookmarkEnd w:id="212"/>
    </w:p>
    <w:p w:rsidR="00C949A0" w:rsidRPr="009631A7" w:rsidRDefault="00C949A0" w:rsidP="001D385B">
      <w:pPr>
        <w:jc w:val="both"/>
        <w:rPr>
          <w:lang w:val="en-US"/>
        </w:rPr>
      </w:pPr>
      <w:r w:rsidRPr="009631A7">
        <w:rPr>
          <w:lang w:val="en-US"/>
        </w:rPr>
        <w:t>A list of all the Occurrence Events that took place in Mediterranean Sea are returned.</w:t>
      </w:r>
    </w:p>
    <w:p w:rsidR="00C949A0" w:rsidRPr="009631A7" w:rsidRDefault="00C949A0" w:rsidP="00C949A0">
      <w:pPr>
        <w:keepNext/>
        <w:jc w:val="both"/>
      </w:pPr>
      <w:r w:rsidRPr="009631A7">
        <w:rPr>
          <w:noProof/>
          <w:lang w:val="el-GR" w:eastAsia="el-GR" w:bidi="ar-SA"/>
        </w:rPr>
        <w:drawing>
          <wp:inline distT="0" distB="0" distL="0" distR="0" wp14:anchorId="1E5A0E4C" wp14:editId="7FE32909">
            <wp:extent cx="5267325" cy="24193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949A0" w:rsidRPr="00527438" w:rsidRDefault="00C949A0" w:rsidP="00C949A0">
      <w:pPr>
        <w:pStyle w:val="Caption"/>
        <w:jc w:val="center"/>
        <w:rPr>
          <w:sz w:val="22"/>
          <w:lang w:val="en-US"/>
        </w:rPr>
      </w:pPr>
      <w:bookmarkStart w:id="213" w:name="_Toc437963872"/>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001D385B" w:rsidRPr="00527438">
        <w:rPr>
          <w:noProof/>
          <w:sz w:val="22"/>
        </w:rPr>
        <w:t>64</w:t>
      </w:r>
      <w:r w:rsidRPr="00527438">
        <w:rPr>
          <w:sz w:val="22"/>
        </w:rPr>
        <w:fldChar w:fldCharType="end"/>
      </w:r>
      <w:r w:rsidRPr="00527438">
        <w:rPr>
          <w:sz w:val="22"/>
        </w:rPr>
        <w:t>: Occurrences in the Mediterranean Sea Search Results</w:t>
      </w:r>
      <w:bookmarkEnd w:id="213"/>
    </w:p>
    <w:p w:rsidR="001D385B" w:rsidRPr="009631A7" w:rsidRDefault="00C949A0" w:rsidP="001D385B">
      <w:pPr>
        <w:jc w:val="both"/>
        <w:rPr>
          <w:lang w:val="en-US"/>
        </w:rPr>
      </w:pPr>
      <w:r w:rsidRPr="009631A7">
        <w:rPr>
          <w:lang w:val="en-US"/>
        </w:rPr>
        <w:t xml:space="preserve">We suppose that the user is interested in the Polycirrus aurantiacus occurrence event so by clicking more info more information about the event is returned to the user. By clicking on the view dataset the user will be redirected to the directory entry, find more information about the dataset that this event is described to and download it or access the curators/creators. </w:t>
      </w:r>
    </w:p>
    <w:p w:rsidR="00EC69E3" w:rsidRPr="009631A7" w:rsidRDefault="00EC69E3" w:rsidP="00786E80">
      <w:pPr>
        <w:rPr>
          <w:lang w:val="en-US"/>
        </w:rPr>
      </w:pPr>
    </w:p>
    <w:p w:rsidR="001D385B" w:rsidRPr="009631A7" w:rsidRDefault="00A73DD6" w:rsidP="001D385B">
      <w:pPr>
        <w:keepNext/>
      </w:pPr>
      <w:r w:rsidRPr="009631A7">
        <w:rPr>
          <w:noProof/>
          <w:lang w:val="el-GR" w:eastAsia="el-GR" w:bidi="ar-SA"/>
        </w:rPr>
        <w:lastRenderedPageBreak/>
        <w:drawing>
          <wp:inline distT="0" distB="0" distL="0" distR="0" wp14:anchorId="5A46EDE6" wp14:editId="6E2187B0">
            <wp:extent cx="5267325" cy="21717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rsidR="00EC69E3" w:rsidRPr="00527438" w:rsidRDefault="001D385B" w:rsidP="001D385B">
      <w:pPr>
        <w:pStyle w:val="Caption"/>
        <w:jc w:val="center"/>
        <w:rPr>
          <w:sz w:val="22"/>
          <w:lang w:val="en-US"/>
        </w:rPr>
      </w:pPr>
      <w:bookmarkStart w:id="214" w:name="_Toc437963873"/>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Pr="00527438">
        <w:rPr>
          <w:noProof/>
          <w:sz w:val="22"/>
        </w:rPr>
        <w:t>65</w:t>
      </w:r>
      <w:r w:rsidRPr="00527438">
        <w:rPr>
          <w:sz w:val="22"/>
        </w:rPr>
        <w:fldChar w:fldCharType="end"/>
      </w:r>
      <w:r w:rsidRPr="00527438">
        <w:rPr>
          <w:sz w:val="22"/>
        </w:rPr>
        <w:t>: Occurrence’s Complete Information List</w:t>
      </w:r>
      <w:bookmarkEnd w:id="214"/>
    </w:p>
    <w:p w:rsidR="00A73DD6" w:rsidRPr="009631A7" w:rsidRDefault="001D385B" w:rsidP="001D385B">
      <w:pPr>
        <w:jc w:val="both"/>
        <w:rPr>
          <w:lang w:val="en-US"/>
        </w:rPr>
      </w:pPr>
      <w:r w:rsidRPr="009631A7">
        <w:rPr>
          <w:lang w:val="en-US"/>
        </w:rPr>
        <w:t>We further suppose that the user is also interested in the individual that was found during the occurrence event. So by clicking on its identifier (Polycirrus_aurantiacus_1981_15) the user is being directed to the entities browsing page.</w:t>
      </w:r>
    </w:p>
    <w:p w:rsidR="001D385B" w:rsidRPr="009631A7" w:rsidRDefault="00A73DD6" w:rsidP="001D385B">
      <w:pPr>
        <w:keepNext/>
      </w:pPr>
      <w:r w:rsidRPr="009631A7">
        <w:rPr>
          <w:noProof/>
          <w:lang w:val="el-GR" w:eastAsia="el-GR" w:bidi="ar-SA"/>
        </w:rPr>
        <w:drawing>
          <wp:inline distT="0" distB="0" distL="0" distR="0" wp14:anchorId="0E93174A" wp14:editId="3BF117CC">
            <wp:extent cx="5267325" cy="19431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943100"/>
                    </a:xfrm>
                    <a:prstGeom prst="rect">
                      <a:avLst/>
                    </a:prstGeom>
                    <a:noFill/>
                    <a:ln>
                      <a:noFill/>
                    </a:ln>
                  </pic:spPr>
                </pic:pic>
              </a:graphicData>
            </a:graphic>
          </wp:inline>
        </w:drawing>
      </w:r>
    </w:p>
    <w:p w:rsidR="001D385B" w:rsidRPr="00527438" w:rsidRDefault="001D385B" w:rsidP="001D385B">
      <w:pPr>
        <w:pStyle w:val="Caption"/>
        <w:jc w:val="center"/>
        <w:rPr>
          <w:sz w:val="22"/>
          <w:lang w:val="en-US"/>
        </w:rPr>
      </w:pPr>
      <w:bookmarkStart w:id="215" w:name="_Toc437963874"/>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Pr="00527438">
        <w:rPr>
          <w:noProof/>
          <w:sz w:val="22"/>
        </w:rPr>
        <w:t>66</w:t>
      </w:r>
      <w:r w:rsidRPr="00527438">
        <w:rPr>
          <w:sz w:val="22"/>
        </w:rPr>
        <w:fldChar w:fldCharType="end"/>
      </w:r>
      <w:r w:rsidRPr="00527438">
        <w:rPr>
          <w:sz w:val="22"/>
        </w:rPr>
        <w:t xml:space="preserve">: </w:t>
      </w:r>
      <w:r w:rsidRPr="00527438">
        <w:rPr>
          <w:sz w:val="22"/>
          <w:lang w:val="en-US"/>
        </w:rPr>
        <w:t>Polycirrus_aurantiacus_1981_15 browsing page</w:t>
      </w:r>
      <w:bookmarkEnd w:id="215"/>
    </w:p>
    <w:p w:rsidR="003463DB" w:rsidRPr="009631A7" w:rsidRDefault="001D385B" w:rsidP="009B3E91">
      <w:pPr>
        <w:jc w:val="both"/>
        <w:rPr>
          <w:lang w:val="en-US"/>
        </w:rPr>
      </w:pPr>
      <w:r w:rsidRPr="009631A7">
        <w:rPr>
          <w:lang w:val="en-US"/>
        </w:rPr>
        <w:t>More</w:t>
      </w:r>
      <w:r w:rsidR="00A73DD6" w:rsidRPr="009631A7">
        <w:rPr>
          <w:lang w:val="en-US"/>
        </w:rPr>
        <w:t xml:space="preserve"> data related to the individual is returned such as other events that it </w:t>
      </w:r>
      <w:r w:rsidRPr="009631A7">
        <w:rPr>
          <w:lang w:val="en-US"/>
        </w:rPr>
        <w:t xml:space="preserve">participated </w:t>
      </w:r>
      <w:r w:rsidR="00A73DD6" w:rsidRPr="009631A7">
        <w:rPr>
          <w:lang w:val="en-US"/>
        </w:rPr>
        <w:t xml:space="preserve"> like an identification event. But the user </w:t>
      </w:r>
      <w:r w:rsidRPr="009631A7">
        <w:rPr>
          <w:lang w:val="en-US"/>
        </w:rPr>
        <w:t xml:space="preserve">is interested in a transformation event that the individual had participated.By </w:t>
      </w:r>
      <w:r w:rsidR="00A73DD6" w:rsidRPr="009631A7">
        <w:rPr>
          <w:lang w:val="en-US"/>
        </w:rPr>
        <w:t>clicking it</w:t>
      </w:r>
      <w:r w:rsidRPr="009631A7">
        <w:rPr>
          <w:lang w:val="en-US"/>
        </w:rPr>
        <w:t xml:space="preserve"> the user</w:t>
      </w:r>
      <w:r w:rsidR="00A73DD6" w:rsidRPr="009631A7">
        <w:rPr>
          <w:lang w:val="en-US"/>
        </w:rPr>
        <w:t xml:space="preserve"> is directed to a page about this event.</w:t>
      </w:r>
    </w:p>
    <w:p w:rsidR="001D385B" w:rsidRPr="009631A7" w:rsidRDefault="003463DB" w:rsidP="001D385B">
      <w:pPr>
        <w:keepNext/>
      </w:pPr>
      <w:r w:rsidRPr="009631A7">
        <w:rPr>
          <w:noProof/>
          <w:lang w:val="el-GR" w:eastAsia="el-GR" w:bidi="ar-SA"/>
        </w:rPr>
        <w:drawing>
          <wp:inline distT="0" distB="0" distL="0" distR="0" wp14:anchorId="228E0BAC" wp14:editId="3E628FF7">
            <wp:extent cx="5276850"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6850" cy="1666875"/>
                    </a:xfrm>
                    <a:prstGeom prst="rect">
                      <a:avLst/>
                    </a:prstGeom>
                    <a:noFill/>
                    <a:ln>
                      <a:noFill/>
                    </a:ln>
                  </pic:spPr>
                </pic:pic>
              </a:graphicData>
            </a:graphic>
          </wp:inline>
        </w:drawing>
      </w:r>
    </w:p>
    <w:p w:rsidR="003463DB" w:rsidRPr="00527438" w:rsidRDefault="001D385B" w:rsidP="001D385B">
      <w:pPr>
        <w:pStyle w:val="Caption"/>
        <w:jc w:val="center"/>
        <w:rPr>
          <w:sz w:val="22"/>
          <w:lang w:val="en-US"/>
        </w:rPr>
      </w:pPr>
      <w:bookmarkStart w:id="216" w:name="_Toc437963875"/>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Pr="00527438">
        <w:rPr>
          <w:noProof/>
          <w:sz w:val="22"/>
        </w:rPr>
        <w:t>67</w:t>
      </w:r>
      <w:r w:rsidRPr="00527438">
        <w:rPr>
          <w:sz w:val="22"/>
        </w:rPr>
        <w:fldChar w:fldCharType="end"/>
      </w:r>
      <w:r w:rsidRPr="00527438">
        <w:rPr>
          <w:sz w:val="22"/>
        </w:rPr>
        <w:t xml:space="preserve">:  Transformation of </w:t>
      </w:r>
      <w:r w:rsidRPr="00527438">
        <w:rPr>
          <w:sz w:val="22"/>
          <w:lang w:val="en-US"/>
        </w:rPr>
        <w:t>Polycirrus_aurantiacus_1981_15 event</w:t>
      </w:r>
      <w:bookmarkEnd w:id="216"/>
    </w:p>
    <w:p w:rsidR="00527438" w:rsidRDefault="00527438" w:rsidP="001D385B">
      <w:pPr>
        <w:jc w:val="both"/>
        <w:rPr>
          <w:lang w:val="en-US"/>
        </w:rPr>
      </w:pPr>
    </w:p>
    <w:p w:rsidR="003463DB" w:rsidRPr="009631A7" w:rsidRDefault="001D385B" w:rsidP="001D385B">
      <w:pPr>
        <w:jc w:val="both"/>
        <w:rPr>
          <w:lang w:val="en-US"/>
        </w:rPr>
      </w:pPr>
      <w:r w:rsidRPr="009631A7">
        <w:rPr>
          <w:lang w:val="en-US"/>
        </w:rPr>
        <w:lastRenderedPageBreak/>
        <w:t xml:space="preserve">The user notices that </w:t>
      </w:r>
      <w:r w:rsidR="003463DB" w:rsidRPr="009631A7">
        <w:rPr>
          <w:lang w:val="en-US"/>
        </w:rPr>
        <w:t xml:space="preserve">the individual was transformed into a specimen by using a preservation in ethanol method and the new name is mCT-00038. </w:t>
      </w:r>
    </w:p>
    <w:p w:rsidR="001D385B" w:rsidRPr="009631A7" w:rsidRDefault="003463DB" w:rsidP="001D385B">
      <w:pPr>
        <w:keepNext/>
      </w:pPr>
      <w:r w:rsidRPr="009631A7">
        <w:rPr>
          <w:noProof/>
          <w:lang w:val="el-GR" w:eastAsia="el-GR" w:bidi="ar-SA"/>
        </w:rPr>
        <w:drawing>
          <wp:inline distT="0" distB="0" distL="0" distR="0" wp14:anchorId="4224D556" wp14:editId="1A1925F4">
            <wp:extent cx="5267325" cy="2771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p>
    <w:p w:rsidR="003463DB" w:rsidRPr="00527438" w:rsidRDefault="001D385B" w:rsidP="001D385B">
      <w:pPr>
        <w:pStyle w:val="Caption"/>
        <w:jc w:val="center"/>
        <w:rPr>
          <w:sz w:val="22"/>
          <w:lang w:val="en-US"/>
        </w:rPr>
      </w:pPr>
      <w:bookmarkStart w:id="217" w:name="_Toc437963876"/>
      <w:r w:rsidRPr="00527438">
        <w:rPr>
          <w:sz w:val="22"/>
        </w:rPr>
        <w:t xml:space="preserve">Figure </w:t>
      </w:r>
      <w:r w:rsidRPr="00527438">
        <w:rPr>
          <w:sz w:val="22"/>
        </w:rPr>
        <w:fldChar w:fldCharType="begin"/>
      </w:r>
      <w:r w:rsidRPr="00527438">
        <w:rPr>
          <w:sz w:val="22"/>
        </w:rPr>
        <w:instrText xml:space="preserve"> SEQ Figure \* ARABIC </w:instrText>
      </w:r>
      <w:r w:rsidRPr="00527438">
        <w:rPr>
          <w:sz w:val="22"/>
        </w:rPr>
        <w:fldChar w:fldCharType="separate"/>
      </w:r>
      <w:r w:rsidRPr="00527438">
        <w:rPr>
          <w:noProof/>
          <w:sz w:val="22"/>
        </w:rPr>
        <w:t>68</w:t>
      </w:r>
      <w:r w:rsidRPr="00527438">
        <w:rPr>
          <w:sz w:val="22"/>
        </w:rPr>
        <w:fldChar w:fldCharType="end"/>
      </w:r>
      <w:r w:rsidRPr="00527438">
        <w:rPr>
          <w:sz w:val="22"/>
        </w:rPr>
        <w:t xml:space="preserve">: Scanning of </w:t>
      </w:r>
      <w:r w:rsidRPr="00527438">
        <w:rPr>
          <w:sz w:val="22"/>
          <w:lang w:val="en-US"/>
        </w:rPr>
        <w:t>Polycirrus_aurantiacus_1981_15’s specimen</w:t>
      </w:r>
      <w:bookmarkEnd w:id="217"/>
    </w:p>
    <w:p w:rsidR="00745679" w:rsidRPr="009631A7" w:rsidRDefault="003463DB" w:rsidP="00745679">
      <w:pPr>
        <w:jc w:val="both"/>
        <w:rPr>
          <w:lang w:val="en-US"/>
        </w:rPr>
      </w:pPr>
      <w:r w:rsidRPr="009631A7">
        <w:rPr>
          <w:lang w:val="en-US"/>
        </w:rPr>
        <w:t xml:space="preserve">By clicking on </w:t>
      </w:r>
      <w:r w:rsidR="00745679" w:rsidRPr="009631A7">
        <w:rPr>
          <w:lang w:val="en-US"/>
        </w:rPr>
        <w:t>the specimen’s id</w:t>
      </w:r>
      <w:r w:rsidRPr="009631A7">
        <w:rPr>
          <w:lang w:val="en-US"/>
        </w:rPr>
        <w:t xml:space="preserve"> </w:t>
      </w:r>
      <w:r w:rsidR="00745679" w:rsidRPr="009631A7">
        <w:rPr>
          <w:lang w:val="en-US"/>
        </w:rPr>
        <w:t>the user finds</w:t>
      </w:r>
      <w:r w:rsidRPr="009631A7">
        <w:rPr>
          <w:lang w:val="en-US"/>
        </w:rPr>
        <w:t xml:space="preserve"> out that it was scanned by a Skyscann MicroCT tomograph by Sarah</w:t>
      </w:r>
      <w:r w:rsidR="00745679" w:rsidRPr="009631A7">
        <w:rPr>
          <w:lang w:val="en-US"/>
        </w:rPr>
        <w:t xml:space="preserve"> Faulwetter in 2012</w:t>
      </w:r>
      <w:r w:rsidRPr="009631A7">
        <w:rPr>
          <w:lang w:val="en-US"/>
        </w:rPr>
        <w:t xml:space="preserve"> and a dataset was produced. </w:t>
      </w:r>
      <w:r w:rsidR="00745679" w:rsidRPr="009631A7">
        <w:rPr>
          <w:lang w:val="en-US"/>
        </w:rPr>
        <w:t>The user can retrieve</w:t>
      </w:r>
      <w:r w:rsidRPr="009631A7">
        <w:rPr>
          <w:lang w:val="en-US"/>
        </w:rPr>
        <w:t xml:space="preserve"> information about this dataset and download it. </w:t>
      </w:r>
    </w:p>
    <w:p w:rsidR="003463DB" w:rsidRPr="009631A7" w:rsidRDefault="00745679" w:rsidP="009B2A7F">
      <w:pPr>
        <w:ind w:firstLine="568"/>
        <w:jc w:val="both"/>
        <w:rPr>
          <w:lang w:val="en-US"/>
        </w:rPr>
      </w:pPr>
      <w:r w:rsidRPr="009631A7">
        <w:rPr>
          <w:lang w:val="en-US"/>
        </w:rPr>
        <w:t xml:space="preserve">Summarizing, the user initially </w:t>
      </w:r>
      <w:r w:rsidR="009B2A7F" w:rsidRPr="009631A7">
        <w:rPr>
          <w:lang w:val="en-US"/>
        </w:rPr>
        <w:t xml:space="preserve">desired to find datasets that contained information about occurrence events of species in Mediterranean Sea. He was able easily to discover the requested information but also by browsing the semantic network the user was able to find microCT scannings about the species of interest that come from a different institution, dataset and time and most probably the user ignored its existence. </w:t>
      </w:r>
      <w:r w:rsidR="003463DB" w:rsidRPr="009631A7">
        <w:rPr>
          <w:lang w:val="en-US"/>
        </w:rPr>
        <w:t>This was just a simple example of information integration, navigation to the semantic graph, unique identifier assignment and efficient discovery of dataset</w:t>
      </w:r>
      <w:r w:rsidR="009B2A7F" w:rsidRPr="009631A7">
        <w:rPr>
          <w:lang w:val="en-US"/>
        </w:rPr>
        <w:t xml:space="preserve"> that we achieve in LW Greece data services</w:t>
      </w:r>
      <w:r w:rsidR="003463DB" w:rsidRPr="009631A7">
        <w:rPr>
          <w:lang w:val="en-US"/>
        </w:rPr>
        <w:t xml:space="preserve">. </w:t>
      </w:r>
    </w:p>
    <w:p w:rsidR="00EC69E3" w:rsidRPr="009631A7" w:rsidRDefault="00EC69E3" w:rsidP="00786E80">
      <w:pPr>
        <w:rPr>
          <w:lang w:val="en-US"/>
        </w:rPr>
      </w:pPr>
    </w:p>
    <w:p w:rsidR="00786E80" w:rsidRPr="009631A7" w:rsidRDefault="00786E80" w:rsidP="00786E80">
      <w:pPr>
        <w:pStyle w:val="Heading2"/>
        <w:rPr>
          <w:rFonts w:asciiTheme="minorHAnsi" w:hAnsiTheme="minorHAnsi"/>
          <w:lang w:val="en-US"/>
        </w:rPr>
      </w:pPr>
      <w:bookmarkStart w:id="218" w:name="_Toc437963806"/>
      <w:r w:rsidRPr="009631A7">
        <w:rPr>
          <w:rFonts w:asciiTheme="minorHAnsi" w:hAnsiTheme="minorHAnsi"/>
          <w:lang w:val="en-US"/>
        </w:rPr>
        <w:t>Performance Testing</w:t>
      </w:r>
      <w:bookmarkEnd w:id="218"/>
    </w:p>
    <w:p w:rsidR="00C12F83" w:rsidRPr="009631A7" w:rsidRDefault="00A26A8F" w:rsidP="00A26A8F">
      <w:pPr>
        <w:ind w:firstLine="568"/>
        <w:jc w:val="both"/>
        <w:rPr>
          <w:lang w:val="en-US"/>
        </w:rPr>
      </w:pPr>
      <w:r w:rsidRPr="009631A7">
        <w:rPr>
          <w:lang w:val="en-US"/>
        </w:rPr>
        <w:t>In order to test the performance of the data services, synthetic data was produced based on biodiversity pattern templates. The size of the data was 10 Million triples which is ten times the expected size of the LifeWatch Greece data size. The triples were uploaded in the Directory and the Metadata repository and complex (fundamental) queries were executed. The results showed that the response times varied from some milliseconds to maximum 10 seconds and the recall rates to almost 90%.</w:t>
      </w:r>
    </w:p>
    <w:p w:rsidR="00A26A8F" w:rsidRPr="009631A7" w:rsidRDefault="00A26A8F" w:rsidP="00A26A8F">
      <w:pPr>
        <w:ind w:firstLine="568"/>
        <w:jc w:val="both"/>
        <w:rPr>
          <w:lang w:val="en-US"/>
        </w:rPr>
      </w:pPr>
    </w:p>
    <w:p w:rsidR="00C12F83" w:rsidRPr="009631A7" w:rsidRDefault="00C12F83" w:rsidP="00C12F83">
      <w:pPr>
        <w:pStyle w:val="Heading2"/>
        <w:rPr>
          <w:rFonts w:asciiTheme="minorHAnsi" w:hAnsiTheme="minorHAnsi"/>
          <w:lang w:val="en-US"/>
        </w:rPr>
      </w:pPr>
      <w:bookmarkStart w:id="219" w:name="_Toc437963807"/>
      <w:r w:rsidRPr="009631A7">
        <w:rPr>
          <w:rFonts w:asciiTheme="minorHAnsi" w:hAnsiTheme="minorHAnsi"/>
          <w:lang w:val="en-US"/>
        </w:rPr>
        <w:t>Synergies</w:t>
      </w:r>
      <w:bookmarkEnd w:id="219"/>
    </w:p>
    <w:p w:rsidR="006915FB" w:rsidRPr="009631A7" w:rsidRDefault="00A26A8F" w:rsidP="00890774">
      <w:pPr>
        <w:ind w:firstLine="284"/>
        <w:jc w:val="both"/>
        <w:rPr>
          <w:lang w:val="en-US"/>
        </w:rPr>
      </w:pPr>
      <w:r w:rsidRPr="009631A7">
        <w:rPr>
          <w:lang w:val="en-US"/>
        </w:rPr>
        <w:t>Except from Lifewatch Greece and Lifewatc</w:t>
      </w:r>
      <w:r w:rsidR="00890774" w:rsidRPr="009631A7">
        <w:rPr>
          <w:lang w:val="en-US"/>
        </w:rPr>
        <w:t>h</w:t>
      </w:r>
      <w:r w:rsidRPr="009631A7">
        <w:rPr>
          <w:lang w:val="en-US"/>
        </w:rPr>
        <w:t xml:space="preserve"> Europe, the Data Services Architecture, Design and Implementation Details have been or will be exploited by a significant number of </w:t>
      </w:r>
      <w:r w:rsidRPr="009631A7">
        <w:rPr>
          <w:lang w:val="en-US"/>
        </w:rPr>
        <w:lastRenderedPageBreak/>
        <w:t>other European Projects.</w:t>
      </w:r>
      <w:r w:rsidR="00890774" w:rsidRPr="009631A7">
        <w:rPr>
          <w:lang w:val="en-US"/>
        </w:rPr>
        <w:t xml:space="preserve"> Specifically the prototypical 3 Component Architecture and the efficiency discovery has been presented for PARTHENOS</w:t>
      </w:r>
      <w:r w:rsidR="00890774" w:rsidRPr="009631A7">
        <w:rPr>
          <w:rStyle w:val="FootnoteReference"/>
          <w:b/>
          <w:i/>
          <w:lang w:val="en-US"/>
        </w:rPr>
        <w:footnoteReference w:id="26"/>
      </w:r>
      <w:r w:rsidR="00890774" w:rsidRPr="009631A7">
        <w:rPr>
          <w:lang w:val="en-US"/>
        </w:rPr>
        <w:t xml:space="preserve"> project and Blue Bridge</w:t>
      </w:r>
      <w:r w:rsidR="00890774" w:rsidRPr="009631A7">
        <w:rPr>
          <w:rStyle w:val="FootnoteReference"/>
          <w:b/>
          <w:i/>
          <w:lang w:val="en-US"/>
        </w:rPr>
        <w:footnoteReference w:id="27"/>
      </w:r>
      <w:r w:rsidR="00890774" w:rsidRPr="009631A7">
        <w:rPr>
          <w:lang w:val="en-US"/>
        </w:rPr>
        <w:t>. VRE4IRC and Ariadne</w:t>
      </w:r>
      <w:r w:rsidR="00890774" w:rsidRPr="009631A7">
        <w:rPr>
          <w:rStyle w:val="FootnoteReference"/>
          <w:b/>
          <w:i/>
          <w:lang w:val="en-US"/>
        </w:rPr>
        <w:footnoteReference w:id="28"/>
      </w:r>
      <w:r w:rsidR="00890774" w:rsidRPr="009631A7">
        <w:rPr>
          <w:lang w:val="en-US"/>
        </w:rPr>
        <w:t xml:space="preserve"> are also two projects that consider the adoption of the Data Services main ideas as well as a variety of new proposals and synergies.</w:t>
      </w:r>
    </w:p>
    <w:p w:rsidR="00890774" w:rsidRPr="009631A7" w:rsidRDefault="00890774" w:rsidP="00890774">
      <w:pPr>
        <w:rPr>
          <w:lang w:val="en-US"/>
        </w:rPr>
      </w:pPr>
      <w:r w:rsidRPr="009631A7">
        <w:rPr>
          <w:lang w:val="en-US"/>
        </w:rPr>
        <w:br w:type="page"/>
      </w:r>
    </w:p>
    <w:p w:rsidR="006915FB" w:rsidRPr="009631A7" w:rsidRDefault="006915FB" w:rsidP="006915FB">
      <w:pPr>
        <w:pStyle w:val="Heading1"/>
        <w:rPr>
          <w:rFonts w:asciiTheme="minorHAnsi" w:hAnsiTheme="minorHAnsi"/>
          <w:lang w:val="en-US"/>
        </w:rPr>
      </w:pPr>
      <w:bookmarkStart w:id="220" w:name="_Report"/>
      <w:bookmarkStart w:id="221" w:name="_Toc437963808"/>
      <w:bookmarkEnd w:id="220"/>
      <w:r w:rsidRPr="009631A7">
        <w:rPr>
          <w:rFonts w:asciiTheme="minorHAnsi" w:eastAsia="Times New Roman" w:hAnsiTheme="minorHAnsi"/>
          <w:lang w:val="en-US"/>
        </w:rPr>
        <w:lastRenderedPageBreak/>
        <w:t>Progress Report</w:t>
      </w:r>
      <w:bookmarkEnd w:id="221"/>
    </w:p>
    <w:p w:rsidR="006915FB" w:rsidRPr="009631A7" w:rsidRDefault="006915FB" w:rsidP="006915FB">
      <w:pPr>
        <w:spacing w:after="0" w:line="240" w:lineRule="auto"/>
        <w:rPr>
          <w:rFonts w:eastAsia="Times New Roman" w:cs="Times New Roman"/>
          <w:color w:val="000000"/>
          <w:sz w:val="24"/>
          <w:szCs w:val="20"/>
          <w:lang w:val="en-US" w:eastAsia="el-GR" w:bidi="ar-SA"/>
        </w:rPr>
      </w:pPr>
    </w:p>
    <w:p w:rsidR="006915FB" w:rsidRPr="009631A7" w:rsidRDefault="006915FB" w:rsidP="006915FB">
      <w:pPr>
        <w:spacing w:after="0" w:line="240" w:lineRule="auto"/>
        <w:rPr>
          <w:rFonts w:eastAsia="Times New Roman" w:cs="Times New Roman"/>
          <w:color w:val="000000"/>
          <w:sz w:val="24"/>
          <w:szCs w:val="20"/>
          <w:lang w:val="en-US" w:eastAsia="el-GR" w:bidi="ar-SA"/>
        </w:rPr>
      </w:pPr>
      <w:r w:rsidRPr="009631A7">
        <w:rPr>
          <w:rFonts w:eastAsia="Times New Roman" w:cs="Times New Roman"/>
          <w:i/>
          <w:color w:val="000000"/>
          <w:sz w:val="24"/>
          <w:szCs w:val="20"/>
          <w:lang w:val="en-US" w:eastAsia="el-GR" w:bidi="ar-SA"/>
        </w:rPr>
        <w:t>Starting Date:</w:t>
      </w:r>
      <w:r w:rsidRPr="009631A7">
        <w:rPr>
          <w:rFonts w:eastAsia="Times New Roman" w:cs="Times New Roman"/>
          <w:color w:val="000000"/>
          <w:sz w:val="24"/>
          <w:szCs w:val="20"/>
          <w:lang w:val="en-US" w:eastAsia="el-GR" w:bidi="ar-SA"/>
        </w:rPr>
        <w:t xml:space="preserve"> 1/1/2013</w:t>
      </w:r>
    </w:p>
    <w:p w:rsidR="006915FB" w:rsidRPr="009631A7" w:rsidRDefault="006915FB" w:rsidP="006915FB">
      <w:pPr>
        <w:spacing w:after="0" w:line="240" w:lineRule="auto"/>
        <w:rPr>
          <w:rFonts w:eastAsia="Times New Roman" w:cs="Times New Roman"/>
          <w:color w:val="000000"/>
          <w:sz w:val="24"/>
          <w:szCs w:val="20"/>
          <w:lang w:val="en-US" w:eastAsia="el-GR" w:bidi="ar-SA"/>
        </w:rPr>
      </w:pPr>
      <w:r w:rsidRPr="009631A7">
        <w:rPr>
          <w:rFonts w:eastAsia="Times New Roman" w:cs="Times New Roman"/>
          <w:i/>
          <w:color w:val="000000"/>
          <w:sz w:val="24"/>
          <w:szCs w:val="20"/>
          <w:lang w:val="en-US" w:eastAsia="el-GR" w:bidi="ar-SA"/>
        </w:rPr>
        <w:t>Ending Date:</w:t>
      </w:r>
      <w:r w:rsidRPr="009631A7">
        <w:rPr>
          <w:rFonts w:eastAsia="Times New Roman" w:cs="Times New Roman"/>
          <w:color w:val="000000"/>
          <w:sz w:val="24"/>
          <w:szCs w:val="20"/>
          <w:lang w:val="en-US" w:eastAsia="el-GR" w:bidi="ar-SA"/>
        </w:rPr>
        <w:t xml:space="preserve"> 30/9/2015</w:t>
      </w:r>
    </w:p>
    <w:p w:rsidR="006915FB" w:rsidRPr="009631A7" w:rsidRDefault="006915FB" w:rsidP="006915FB">
      <w:pPr>
        <w:spacing w:after="0" w:line="240" w:lineRule="auto"/>
        <w:rPr>
          <w:rFonts w:eastAsia="Times New Roman" w:cs="Times New Roman"/>
          <w:color w:val="000000"/>
          <w:sz w:val="24"/>
          <w:szCs w:val="20"/>
          <w:lang w:val="en-US" w:eastAsia="el-GR" w:bidi="ar-SA"/>
        </w:rPr>
      </w:pPr>
      <w:r w:rsidRPr="009631A7">
        <w:rPr>
          <w:rFonts w:eastAsia="Times New Roman" w:cs="Times New Roman"/>
          <w:i/>
          <w:color w:val="000000"/>
          <w:sz w:val="24"/>
          <w:szCs w:val="20"/>
          <w:lang w:val="en-US" w:eastAsia="el-GR" w:bidi="ar-SA"/>
        </w:rPr>
        <w:t>Deliverable First Version Date:</w:t>
      </w:r>
      <w:r w:rsidRPr="009631A7">
        <w:rPr>
          <w:rFonts w:eastAsia="Times New Roman" w:cs="Times New Roman"/>
          <w:color w:val="000000"/>
          <w:sz w:val="24"/>
          <w:szCs w:val="20"/>
          <w:lang w:val="en-US" w:eastAsia="el-GR" w:bidi="ar-SA"/>
        </w:rPr>
        <w:t xml:space="preserve"> 1/3/2015</w:t>
      </w:r>
    </w:p>
    <w:p w:rsidR="006915FB" w:rsidRPr="009631A7" w:rsidRDefault="006915FB" w:rsidP="006915FB">
      <w:pPr>
        <w:spacing w:after="0" w:line="240" w:lineRule="auto"/>
        <w:rPr>
          <w:rFonts w:eastAsia="Times New Roman" w:cs="Times New Roman"/>
          <w:color w:val="000000"/>
          <w:sz w:val="24"/>
          <w:szCs w:val="20"/>
          <w:lang w:val="en-US" w:eastAsia="el-GR" w:bidi="ar-SA"/>
        </w:rPr>
      </w:pPr>
    </w:p>
    <w:p w:rsidR="006915FB" w:rsidRPr="009631A7" w:rsidRDefault="006915FB" w:rsidP="006915FB">
      <w:pPr>
        <w:spacing w:after="0" w:line="240" w:lineRule="auto"/>
        <w:rPr>
          <w:rFonts w:eastAsia="Times New Roman" w:cs="Times New Roman"/>
          <w:color w:val="000000"/>
          <w:sz w:val="24"/>
          <w:szCs w:val="20"/>
          <w:lang w:val="en-US" w:eastAsia="el-GR" w:bidi="ar-SA"/>
        </w:rPr>
      </w:pPr>
      <w:r w:rsidRPr="009631A7">
        <w:rPr>
          <w:rFonts w:eastAsia="Times New Roman" w:cs="Times New Roman"/>
          <w:i/>
          <w:color w:val="000000"/>
          <w:sz w:val="24"/>
          <w:szCs w:val="20"/>
          <w:lang w:val="en-US" w:eastAsia="el-GR" w:bidi="ar-SA"/>
        </w:rPr>
        <w:t>FORTH Participants:</w:t>
      </w:r>
      <w:r w:rsidRPr="009631A7">
        <w:rPr>
          <w:rFonts w:eastAsia="Times New Roman" w:cs="Times New Roman"/>
          <w:color w:val="000000"/>
          <w:sz w:val="24"/>
          <w:szCs w:val="20"/>
          <w:lang w:val="en-US" w:eastAsia="el-GR" w:bidi="ar-SA"/>
        </w:rPr>
        <w:t xml:space="preserve">  Athina Kritsotaki: 1/1/</w:t>
      </w:r>
      <w:del w:id="222" w:author="Nikolaos Minadakis" w:date="2015-02-05T16:58:00Z">
        <w:r w:rsidRPr="009631A7" w:rsidDel="001E12C8">
          <w:rPr>
            <w:rFonts w:eastAsia="Times New Roman" w:cs="Times New Roman"/>
            <w:color w:val="000000"/>
            <w:sz w:val="24"/>
            <w:szCs w:val="20"/>
            <w:lang w:val="en-US" w:eastAsia="el-GR" w:bidi="ar-SA"/>
          </w:rPr>
          <w:delText xml:space="preserve">2013 </w:delText>
        </w:r>
      </w:del>
      <w:ins w:id="223" w:author="Nikolaos Minadakis" w:date="2015-02-05T16:58:00Z">
        <w:r w:rsidRPr="009631A7">
          <w:rPr>
            <w:rFonts w:eastAsia="Times New Roman" w:cs="Times New Roman"/>
            <w:color w:val="000000"/>
            <w:sz w:val="24"/>
            <w:szCs w:val="20"/>
            <w:lang w:val="en-US" w:eastAsia="el-GR" w:bidi="ar-SA"/>
          </w:rPr>
          <w:t xml:space="preserve">2014 </w:t>
        </w:r>
      </w:ins>
      <w:r w:rsidRPr="009631A7">
        <w:rPr>
          <w:rFonts w:eastAsia="Times New Roman" w:cs="Times New Roman"/>
          <w:color w:val="000000"/>
          <w:sz w:val="24"/>
          <w:szCs w:val="20"/>
          <w:lang w:val="en-US" w:eastAsia="el-GR" w:bidi="ar-SA"/>
        </w:rPr>
        <w:t>– now</w:t>
      </w:r>
    </w:p>
    <w:p w:rsidR="006915FB" w:rsidRPr="009631A7" w:rsidRDefault="006915FB" w:rsidP="006915FB">
      <w:pPr>
        <w:spacing w:after="0" w:line="240" w:lineRule="auto"/>
        <w:ind w:left="720" w:firstLine="720"/>
        <w:rPr>
          <w:rFonts w:eastAsia="Times New Roman" w:cs="Times New Roman"/>
          <w:color w:val="000000"/>
          <w:sz w:val="24"/>
          <w:szCs w:val="20"/>
          <w:lang w:val="en-US" w:eastAsia="el-GR" w:bidi="ar-SA"/>
        </w:rPr>
      </w:pPr>
      <w:r w:rsidRPr="009631A7">
        <w:rPr>
          <w:rFonts w:eastAsia="Times New Roman" w:cs="Times New Roman"/>
          <w:color w:val="000000"/>
          <w:sz w:val="24"/>
          <w:szCs w:val="20"/>
          <w:lang w:val="en-US" w:eastAsia="el-GR" w:bidi="ar-SA"/>
        </w:rPr>
        <w:t xml:space="preserve">           Nikos Minadakis: 1/4/2013 – now</w:t>
      </w:r>
    </w:p>
    <w:p w:rsidR="006915FB" w:rsidRPr="009631A7" w:rsidRDefault="006915FB" w:rsidP="006915FB">
      <w:pPr>
        <w:spacing w:after="0" w:line="240" w:lineRule="auto"/>
        <w:ind w:left="1440"/>
        <w:rPr>
          <w:rFonts w:eastAsia="Times New Roman" w:cs="Times New Roman"/>
          <w:color w:val="000000"/>
          <w:sz w:val="24"/>
          <w:szCs w:val="20"/>
          <w:lang w:val="en-US" w:eastAsia="el-GR" w:bidi="ar-SA"/>
        </w:rPr>
      </w:pPr>
      <w:r w:rsidRPr="009631A7">
        <w:rPr>
          <w:rFonts w:eastAsia="Times New Roman" w:cs="Times New Roman"/>
          <w:color w:val="000000"/>
          <w:sz w:val="24"/>
          <w:szCs w:val="20"/>
          <w:lang w:val="en-US" w:eastAsia="el-GR" w:bidi="ar-SA"/>
        </w:rPr>
        <w:t xml:space="preserve">           Vasiliki Tsimbida: 1/10/2014 – now</w:t>
      </w:r>
    </w:p>
    <w:p w:rsidR="006915FB" w:rsidRPr="009631A7" w:rsidRDefault="006915FB" w:rsidP="006915FB">
      <w:pPr>
        <w:spacing w:after="0" w:line="240" w:lineRule="auto"/>
        <w:ind w:left="1440"/>
        <w:rPr>
          <w:rFonts w:eastAsia="Times New Roman" w:cs="Times New Roman"/>
          <w:color w:val="000000"/>
          <w:sz w:val="24"/>
          <w:szCs w:val="20"/>
          <w:lang w:val="en-US" w:eastAsia="el-GR" w:bidi="ar-SA"/>
        </w:rPr>
      </w:pPr>
      <w:r w:rsidRPr="009631A7">
        <w:rPr>
          <w:rFonts w:eastAsia="Times New Roman" w:cs="Times New Roman"/>
          <w:color w:val="000000"/>
          <w:sz w:val="24"/>
          <w:szCs w:val="20"/>
          <w:lang w:val="en-US" w:eastAsia="el-GR" w:bidi="ar-SA"/>
        </w:rPr>
        <w:t xml:space="preserve">           Yiannis Marketakis: 1/1/2015 - now</w:t>
      </w:r>
    </w:p>
    <w:p w:rsidR="006915FB" w:rsidRPr="009631A7" w:rsidRDefault="006915FB" w:rsidP="006915FB">
      <w:pPr>
        <w:spacing w:after="0" w:line="240" w:lineRule="auto"/>
        <w:rPr>
          <w:rFonts w:eastAsia="Times New Roman" w:cs="Times New Roman"/>
          <w:color w:val="000000"/>
          <w:sz w:val="24"/>
          <w:szCs w:val="20"/>
          <w:lang w:val="en-US" w:eastAsia="el-GR" w:bidi="ar-SA"/>
        </w:rPr>
      </w:pPr>
    </w:p>
    <w:p w:rsidR="006915FB" w:rsidRPr="009631A7" w:rsidRDefault="006915FB" w:rsidP="006915FB">
      <w:pPr>
        <w:spacing w:after="0" w:line="240" w:lineRule="auto"/>
        <w:rPr>
          <w:rFonts w:eastAsia="Times New Roman" w:cs="Times New Roman"/>
          <w:i/>
          <w:color w:val="000000"/>
          <w:sz w:val="24"/>
          <w:szCs w:val="20"/>
          <w:lang w:val="en-US" w:eastAsia="el-GR" w:bidi="ar-SA"/>
        </w:rPr>
      </w:pPr>
      <w:r w:rsidRPr="009631A7">
        <w:rPr>
          <w:rFonts w:eastAsia="Times New Roman" w:cs="Times New Roman"/>
          <w:i/>
          <w:color w:val="000000"/>
          <w:sz w:val="24"/>
          <w:szCs w:val="20"/>
          <w:lang w:val="en-US" w:eastAsia="el-GR" w:bidi="ar-SA"/>
        </w:rPr>
        <w:t xml:space="preserve">Final Version Progress: </w:t>
      </w:r>
      <w:r w:rsidRPr="009631A7">
        <w:rPr>
          <w:rFonts w:eastAsia="Times New Roman" w:cs="Times New Roman"/>
          <w:color w:val="000000"/>
          <w:sz w:val="24"/>
          <w:szCs w:val="20"/>
          <w:lang w:val="en-US" w:eastAsia="el-GR" w:bidi="ar-SA"/>
        </w:rPr>
        <w:t>60%</w:t>
      </w:r>
    </w:p>
    <w:p w:rsidR="006915FB" w:rsidRPr="009631A7" w:rsidRDefault="006915FB" w:rsidP="006915FB">
      <w:pPr>
        <w:spacing w:after="0" w:line="240" w:lineRule="auto"/>
        <w:rPr>
          <w:rFonts w:eastAsia="Times New Roman" w:cs="Times New Roman"/>
          <w:color w:val="000000"/>
          <w:sz w:val="24"/>
          <w:szCs w:val="20"/>
          <w:lang w:val="en-US" w:eastAsia="el-GR" w:bidi="ar-SA"/>
        </w:rPr>
      </w:pPr>
    </w:p>
    <w:p w:rsidR="006915FB" w:rsidRPr="009631A7" w:rsidRDefault="006915FB" w:rsidP="006915FB">
      <w:pPr>
        <w:spacing w:after="0" w:line="240" w:lineRule="auto"/>
        <w:rPr>
          <w:rFonts w:eastAsia="Times New Roman" w:cs="Times New Roman"/>
          <w:b/>
          <w:color w:val="000000"/>
          <w:sz w:val="24"/>
          <w:szCs w:val="20"/>
          <w:lang w:val="en-US" w:eastAsia="el-GR" w:bidi="ar-SA"/>
        </w:rPr>
      </w:pPr>
      <w:r w:rsidRPr="009631A7">
        <w:rPr>
          <w:rFonts w:eastAsia="Times New Roman" w:cs="Times New Roman"/>
          <w:b/>
          <w:color w:val="000000"/>
          <w:sz w:val="24"/>
          <w:szCs w:val="20"/>
          <w:lang w:val="en-US" w:eastAsia="el-GR" w:bidi="ar-SA"/>
        </w:rPr>
        <w:t>1/1/2013 – 1/3/2015 Progress Report:</w:t>
      </w:r>
    </w:p>
    <w:p w:rsidR="006915FB" w:rsidRPr="009631A7" w:rsidRDefault="006915FB" w:rsidP="006915FB">
      <w:pPr>
        <w:spacing w:after="0" w:line="240" w:lineRule="auto"/>
        <w:rPr>
          <w:rFonts w:eastAsia="Times New Roman" w:cs="Times New Roman"/>
          <w:color w:val="000000"/>
          <w:sz w:val="24"/>
          <w:szCs w:val="20"/>
          <w:lang w:val="en-US" w:eastAsia="el-GR" w:bidi="ar-SA"/>
        </w:rPr>
      </w:pPr>
    </w:p>
    <w:p w:rsidR="006915FB" w:rsidRPr="009631A7" w:rsidRDefault="006915FB" w:rsidP="006915FB">
      <w:pPr>
        <w:spacing w:after="0" w:line="240" w:lineRule="auto"/>
        <w:ind w:firstLine="720"/>
        <w:jc w:val="both"/>
        <w:rPr>
          <w:rFonts w:eastAsia="Times New Roman" w:cs="Times New Roman"/>
          <w:color w:val="000000"/>
          <w:sz w:val="24"/>
          <w:szCs w:val="20"/>
          <w:lang w:val="en-US" w:eastAsia="el-GR" w:bidi="ar-SA"/>
        </w:rPr>
      </w:pPr>
      <w:r w:rsidRPr="009631A7">
        <w:rPr>
          <w:rFonts w:eastAsia="Times New Roman" w:cs="Times New Roman"/>
          <w:color w:val="000000"/>
          <w:sz w:val="24"/>
          <w:szCs w:val="20"/>
          <w:lang w:val="en-US" w:eastAsia="el-GR" w:bidi="ar-SA"/>
        </w:rPr>
        <w:t>During months 1-12 the collection of the datasets, the competency queries and the functional requirements took place. For this purpose, a number of meetings, mainly between FORTH and HCMR took place. The collected content was analyzed and the main metadata categories were identified, the data – flow workflow was designed and a metadata catalogue was created. Furthermore, a number of semantic models was selected or extended to be used as the centralized schemata and the fundamental categories of the biodiversity domain were defined. The first design of the components of the Architecture and the selection of the technologies to be used took place. Finally, the Lifewatch Reference Model was taken into account and was used at a degree during the design phase.</w:t>
      </w:r>
    </w:p>
    <w:p w:rsidR="006915FB" w:rsidRPr="009631A7" w:rsidRDefault="006915FB" w:rsidP="006915FB">
      <w:pPr>
        <w:spacing w:after="0" w:line="240" w:lineRule="auto"/>
        <w:ind w:firstLine="720"/>
        <w:jc w:val="both"/>
        <w:rPr>
          <w:rFonts w:eastAsia="Times New Roman" w:cs="Times New Roman"/>
          <w:color w:val="000000"/>
          <w:sz w:val="24"/>
          <w:szCs w:val="20"/>
          <w:lang w:val="en-US" w:eastAsia="el-GR" w:bidi="ar-SA"/>
        </w:rPr>
      </w:pPr>
      <w:r w:rsidRPr="009631A7">
        <w:rPr>
          <w:rFonts w:eastAsia="Times New Roman" w:cs="Times New Roman"/>
          <w:color w:val="000000"/>
          <w:sz w:val="24"/>
          <w:szCs w:val="20"/>
          <w:lang w:val="en-US" w:eastAsia="el-GR" w:bidi="ar-SA"/>
        </w:rPr>
        <w:t>During months 13-27 the Architecture was finalized, each component was designed and the implementation of the Directory Service, the Metadata Repository and the Content Storage initiated. A Java API and a number of web services were developed for this purpose and the main components were installed in HCMR servers. Finally, 40 Fundamental Queries, 14 metadata templates and a testing Web Application  were implemented and the Quality Control Services was designed.</w:t>
      </w:r>
    </w:p>
    <w:p w:rsidR="006915FB" w:rsidRPr="009631A7" w:rsidRDefault="006915FB" w:rsidP="006915FB">
      <w:pPr>
        <w:spacing w:after="0" w:line="240" w:lineRule="auto"/>
        <w:rPr>
          <w:rFonts w:eastAsia="Times New Roman" w:cs="Times New Roman"/>
          <w:b/>
          <w:color w:val="000000"/>
          <w:sz w:val="24"/>
          <w:szCs w:val="20"/>
          <w:lang w:val="en-US" w:eastAsia="el-GR" w:bidi="ar-SA"/>
        </w:rPr>
      </w:pPr>
    </w:p>
    <w:p w:rsidR="006915FB" w:rsidRPr="009631A7" w:rsidRDefault="006915FB" w:rsidP="006915FB">
      <w:pPr>
        <w:spacing w:after="0" w:line="240" w:lineRule="auto"/>
        <w:rPr>
          <w:rFonts w:eastAsia="Times New Roman" w:cs="Times New Roman"/>
          <w:b/>
          <w:color w:val="000000"/>
          <w:sz w:val="24"/>
          <w:szCs w:val="20"/>
          <w:lang w:val="en-US" w:eastAsia="el-GR" w:bidi="ar-SA"/>
        </w:rPr>
      </w:pPr>
    </w:p>
    <w:p w:rsidR="006915FB" w:rsidRPr="009631A7" w:rsidRDefault="006915FB" w:rsidP="006915FB">
      <w:pPr>
        <w:spacing w:after="0" w:line="240" w:lineRule="auto"/>
        <w:rPr>
          <w:rFonts w:eastAsia="Times New Roman" w:cs="Times New Roman"/>
          <w:b/>
          <w:color w:val="000000"/>
          <w:sz w:val="24"/>
          <w:szCs w:val="20"/>
          <w:lang w:val="en-US" w:eastAsia="el-GR" w:bidi="ar-SA"/>
        </w:rPr>
      </w:pPr>
      <w:r w:rsidRPr="009631A7">
        <w:rPr>
          <w:rFonts w:eastAsia="Times New Roman" w:cs="Times New Roman"/>
          <w:b/>
          <w:color w:val="000000"/>
          <w:sz w:val="24"/>
          <w:szCs w:val="20"/>
          <w:lang w:val="en-US" w:eastAsia="el-GR" w:bidi="ar-SA"/>
        </w:rPr>
        <w:t>Next Steps until 31/10/2015:</w:t>
      </w:r>
      <w:r w:rsidRPr="009631A7">
        <w:rPr>
          <w:rFonts w:eastAsia="Times New Roman" w:cs="Times New Roman"/>
          <w:b/>
          <w:color w:val="000000"/>
          <w:sz w:val="24"/>
          <w:szCs w:val="20"/>
          <w:lang w:val="en-US" w:eastAsia="el-GR" w:bidi="ar-SA"/>
        </w:rPr>
        <w:br/>
      </w:r>
    </w:p>
    <w:p w:rsidR="00CE2937" w:rsidRPr="009631A7" w:rsidRDefault="006915FB" w:rsidP="00890774">
      <w:pPr>
        <w:widowControl w:val="0"/>
        <w:jc w:val="both"/>
        <w:rPr>
          <w:lang w:val="en-US"/>
        </w:rPr>
      </w:pPr>
      <w:r w:rsidRPr="009631A7">
        <w:rPr>
          <w:lang w:val="en-US"/>
        </w:rPr>
        <w:tab/>
        <w:t>Until 31/10/2015 the implementation of the JAVA API and the web services will have been finished. The last additions to the semantic models along with the necessary changes to the components, the final formulation of the metadata templates and the fundamental queries will take place. The data quality service and an annotation service will have been developed and tested. Moreover, there is the intention of standardizing the mapping processes, and creating versioning and backup mechanisms. A web interface will be developed in cooperation with the HCMR developers and the whole Data Services capabilities will be tested and evaluated.</w:t>
      </w:r>
      <w:bookmarkStart w:id="224" w:name="h.ik4tas0u4z0" w:colFirst="0" w:colLast="0"/>
      <w:bookmarkStart w:id="225" w:name="h.n6goctthikk" w:colFirst="0" w:colLast="0"/>
      <w:bookmarkStart w:id="226" w:name="h.8ndoj9ldw8g1" w:colFirst="0" w:colLast="0"/>
      <w:bookmarkEnd w:id="224"/>
      <w:bookmarkEnd w:id="225"/>
      <w:bookmarkEnd w:id="226"/>
    </w:p>
    <w:sectPr w:rsidR="00CE2937" w:rsidRPr="009631A7" w:rsidSect="00957E0E">
      <w:headerReference w:type="default" r:id="rId117"/>
      <w:footerReference w:type="default" r:id="rId118"/>
      <w:pgSz w:w="11906" w:h="16838"/>
      <w:pgMar w:top="1440" w:right="1800" w:bottom="1440" w:left="1800" w:header="397"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77B" w:rsidRDefault="0043177B" w:rsidP="00957E0E">
      <w:pPr>
        <w:spacing w:after="0" w:line="240" w:lineRule="auto"/>
      </w:pPr>
      <w:r>
        <w:separator/>
      </w:r>
    </w:p>
  </w:endnote>
  <w:endnote w:type="continuationSeparator" w:id="0">
    <w:p w:rsidR="0043177B" w:rsidRDefault="0043177B" w:rsidP="00957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OpenSymbol">
    <w:altName w:val="Arial Unicode MS"/>
    <w:charset w:val="02"/>
    <w:family w:val="auto"/>
    <w:pitch w:val="default"/>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Lohit Hindi">
    <w:altName w:val="Times New Roman"/>
    <w:charset w:val="01"/>
    <w:family w:val="auto"/>
    <w:pitch w:val="variable"/>
  </w:font>
  <w:font w:name="Tahoma">
    <w:panose1 w:val="020B0604030504040204"/>
    <w:charset w:val="A1"/>
    <w:family w:val="swiss"/>
    <w:pitch w:val="variable"/>
    <w:sig w:usb0="E1002EFF" w:usb1="C000605B" w:usb2="00000029" w:usb3="00000000" w:csb0="000101FF" w:csb1="00000000"/>
  </w:font>
  <w:font w:name="Calibri Light">
    <w:panose1 w:val="020F0302020204030204"/>
    <w:charset w:val="A1"/>
    <w:family w:val="swiss"/>
    <w:pitch w:val="variable"/>
    <w:sig w:usb0="A00002EF" w:usb1="4000207B" w:usb2="00000000" w:usb3="00000000" w:csb0="0000019F" w:csb1="00000000"/>
  </w:font>
  <w:font w:name="Liberation Mono">
    <w:altName w:val="Courier New"/>
    <w:charset w:val="01"/>
    <w:family w:val="modern"/>
    <w:pitch w:val="fixed"/>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Verdana">
    <w:panose1 w:val="020B0604030504040204"/>
    <w:charset w:val="A1"/>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1853068"/>
      <w:docPartObj>
        <w:docPartGallery w:val="Page Numbers (Bottom of Page)"/>
        <w:docPartUnique/>
      </w:docPartObj>
    </w:sdtPr>
    <w:sdtEndPr>
      <w:rPr>
        <w:noProof/>
      </w:rPr>
    </w:sdtEndPr>
    <w:sdtContent>
      <w:p w:rsidR="00276C30" w:rsidRDefault="00276C30">
        <w:pPr>
          <w:pStyle w:val="Footer"/>
          <w:jc w:val="right"/>
        </w:pPr>
        <w:r>
          <w:fldChar w:fldCharType="begin"/>
        </w:r>
        <w:r>
          <w:instrText xml:space="preserve"> PAGE   \* MERGEFORMAT </w:instrText>
        </w:r>
        <w:r>
          <w:fldChar w:fldCharType="separate"/>
        </w:r>
        <w:r w:rsidR="00CC47C6">
          <w:rPr>
            <w:noProof/>
          </w:rPr>
          <w:t>92</w:t>
        </w:r>
        <w:r>
          <w:rPr>
            <w:noProof/>
          </w:rPr>
          <w:fldChar w:fldCharType="end"/>
        </w:r>
      </w:p>
    </w:sdtContent>
  </w:sdt>
  <w:p w:rsidR="00276C30" w:rsidRDefault="00276C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77B" w:rsidRDefault="0043177B" w:rsidP="00957E0E">
      <w:pPr>
        <w:spacing w:after="0" w:line="240" w:lineRule="auto"/>
      </w:pPr>
      <w:r>
        <w:separator/>
      </w:r>
    </w:p>
  </w:footnote>
  <w:footnote w:type="continuationSeparator" w:id="0">
    <w:p w:rsidR="0043177B" w:rsidRDefault="0043177B" w:rsidP="00957E0E">
      <w:pPr>
        <w:spacing w:after="0" w:line="240" w:lineRule="auto"/>
      </w:pPr>
      <w:r>
        <w:continuationSeparator/>
      </w:r>
    </w:p>
  </w:footnote>
  <w:footnote w:id="1">
    <w:p w:rsidR="00276C30" w:rsidRPr="00D21620" w:rsidRDefault="00276C30" w:rsidP="006915FB">
      <w:pPr>
        <w:pStyle w:val="FootnoteText"/>
        <w:rPr>
          <w:lang w:val="en-US"/>
        </w:rPr>
      </w:pPr>
      <w:r>
        <w:rPr>
          <w:rStyle w:val="FootnoteReference"/>
        </w:rPr>
        <w:footnoteRef/>
      </w:r>
      <w:r>
        <w:t xml:space="preserve"> </w:t>
      </w:r>
      <w:r>
        <w:rPr>
          <w:lang w:val="en-US"/>
        </w:rPr>
        <w:t>Lifewatch Greece, Deliverable 2.3: Data Flow</w:t>
      </w:r>
    </w:p>
  </w:footnote>
  <w:footnote w:id="2">
    <w:p w:rsidR="00276C30" w:rsidRPr="006344FE" w:rsidRDefault="00276C30" w:rsidP="006915FB">
      <w:pPr>
        <w:pStyle w:val="FootnoteText"/>
        <w:rPr>
          <w:lang w:val="en-US"/>
        </w:rPr>
      </w:pPr>
      <w:r>
        <w:rPr>
          <w:rStyle w:val="FootnoteReference"/>
        </w:rPr>
        <w:footnoteRef/>
      </w:r>
      <w:r>
        <w:t xml:space="preserve"> </w:t>
      </w:r>
      <w:r w:rsidRPr="006344FE">
        <w:t>http://www.hcmr.gr/en/</w:t>
      </w:r>
    </w:p>
  </w:footnote>
  <w:footnote w:id="3">
    <w:p w:rsidR="00276C30" w:rsidRPr="006344FE" w:rsidRDefault="00276C30" w:rsidP="006915FB">
      <w:pPr>
        <w:pStyle w:val="FootnoteText"/>
        <w:rPr>
          <w:lang w:val="en-US"/>
        </w:rPr>
      </w:pPr>
      <w:r>
        <w:rPr>
          <w:rStyle w:val="FootnoteReference"/>
        </w:rPr>
        <w:footnoteRef/>
      </w:r>
      <w:r>
        <w:t xml:space="preserve"> </w:t>
      </w:r>
      <w:r w:rsidRPr="006344FE">
        <w:t>http://www.nhmc.uoc.gr/</w:t>
      </w:r>
    </w:p>
  </w:footnote>
  <w:footnote w:id="4">
    <w:p w:rsidR="00276C30" w:rsidRPr="006344FE" w:rsidRDefault="00276C30" w:rsidP="006915FB">
      <w:pPr>
        <w:pStyle w:val="FootnoteText"/>
        <w:rPr>
          <w:lang w:val="en-US"/>
        </w:rPr>
      </w:pPr>
      <w:r>
        <w:rPr>
          <w:rStyle w:val="FootnoteReference"/>
        </w:rPr>
        <w:footnoteRef/>
      </w:r>
      <w:r>
        <w:t xml:space="preserve"> </w:t>
      </w:r>
      <w:r>
        <w:rPr>
          <w:lang w:val="en-US"/>
        </w:rPr>
        <w:t>Lifewatch Greece, Deliverable 2.2 : Metadata Catalogue</w:t>
      </w:r>
    </w:p>
  </w:footnote>
  <w:footnote w:id="5">
    <w:p w:rsidR="00276C30" w:rsidRPr="00C734E3" w:rsidRDefault="00276C30" w:rsidP="006915FB">
      <w:pPr>
        <w:pStyle w:val="FootnoteText"/>
        <w:rPr>
          <w:lang w:val="en-US"/>
        </w:rPr>
      </w:pPr>
      <w:r>
        <w:rPr>
          <w:rStyle w:val="FootnoteReference"/>
        </w:rPr>
        <w:footnoteRef/>
      </w:r>
      <w:r>
        <w:t xml:space="preserve"> </w:t>
      </w:r>
      <w:r w:rsidRPr="00C734E3">
        <w:t>http://www.cidoc-crm.org/</w:t>
      </w:r>
    </w:p>
  </w:footnote>
  <w:footnote w:id="6">
    <w:p w:rsidR="00276C30" w:rsidRPr="00C734E3" w:rsidRDefault="00276C30" w:rsidP="006915FB">
      <w:pPr>
        <w:pStyle w:val="FootnoteText"/>
        <w:rPr>
          <w:lang w:val="en-US"/>
        </w:rPr>
      </w:pPr>
      <w:r>
        <w:rPr>
          <w:rStyle w:val="FootnoteReference"/>
        </w:rPr>
        <w:footnoteRef/>
      </w:r>
      <w:r>
        <w:t xml:space="preserve"> </w:t>
      </w:r>
      <w:r w:rsidRPr="00C734E3">
        <w:t>http://www.ics.forth.gr/isl/MarineTLO/</w:t>
      </w:r>
    </w:p>
  </w:footnote>
  <w:footnote w:id="7">
    <w:p w:rsidR="00276C30" w:rsidRPr="00C734E3" w:rsidRDefault="00276C30" w:rsidP="006915FB">
      <w:pPr>
        <w:pStyle w:val="FootnoteText"/>
        <w:rPr>
          <w:lang w:val="en-US"/>
        </w:rPr>
      </w:pPr>
      <w:r>
        <w:rPr>
          <w:rStyle w:val="FootnoteReference"/>
        </w:rPr>
        <w:footnoteRef/>
      </w:r>
      <w:r>
        <w:t xml:space="preserve"> </w:t>
      </w:r>
      <w:r w:rsidRPr="00C734E3">
        <w:t>http://rs.tdwg.org/dwc/</w:t>
      </w:r>
    </w:p>
  </w:footnote>
  <w:footnote w:id="8">
    <w:p w:rsidR="00276C30" w:rsidRPr="00C734E3" w:rsidRDefault="00276C30" w:rsidP="006915FB">
      <w:pPr>
        <w:pStyle w:val="FootnoteText"/>
        <w:rPr>
          <w:lang w:val="en-US"/>
        </w:rPr>
      </w:pPr>
      <w:r>
        <w:rPr>
          <w:rStyle w:val="FootnoteReference"/>
        </w:rPr>
        <w:footnoteRef/>
      </w:r>
      <w:r>
        <w:t xml:space="preserve"> </w:t>
      </w:r>
      <w:r w:rsidRPr="00C734E3">
        <w:t>https://github.com/delving/x3ml/blob/master/docs/x3ml-language.md</w:t>
      </w:r>
    </w:p>
  </w:footnote>
  <w:footnote w:id="9">
    <w:p w:rsidR="00276C30" w:rsidRPr="00985142" w:rsidRDefault="00276C30" w:rsidP="00720E4A">
      <w:pPr>
        <w:pStyle w:val="FootnoteText"/>
        <w:rPr>
          <w:lang w:val="en-US"/>
        </w:rPr>
      </w:pPr>
      <w:r>
        <w:rPr>
          <w:rStyle w:val="FootnoteReference"/>
        </w:rPr>
        <w:footnoteRef/>
      </w:r>
      <w:r>
        <w:t xml:space="preserve"> </w:t>
      </w:r>
      <w:r>
        <w:rPr>
          <w:lang w:val="en-US"/>
        </w:rPr>
        <w:t>Plain Java Object File, that contains a set of instance variables and setter/getter methods.</w:t>
      </w:r>
    </w:p>
  </w:footnote>
  <w:footnote w:id="10">
    <w:p w:rsidR="00276C30" w:rsidRPr="00985142" w:rsidRDefault="00276C30" w:rsidP="00720E4A">
      <w:pPr>
        <w:pStyle w:val="FootnoteText"/>
        <w:rPr>
          <w:lang w:val="en-US"/>
        </w:rPr>
      </w:pPr>
      <w:r>
        <w:rPr>
          <w:rStyle w:val="FootnoteReference"/>
        </w:rPr>
        <w:footnoteRef/>
      </w:r>
      <w:r>
        <w:t xml:space="preserve"> </w:t>
      </w:r>
      <w:r>
        <w:rPr>
          <w:lang w:val="en-US"/>
        </w:rPr>
        <w:t>Plain Java Object File, that contains a set of instance variables and setter/getter methods.</w:t>
      </w:r>
    </w:p>
  </w:footnote>
  <w:footnote w:id="11">
    <w:p w:rsidR="00276C30" w:rsidRPr="00F54ACD" w:rsidRDefault="00276C30" w:rsidP="00720E4A">
      <w:pPr>
        <w:pStyle w:val="FootnoteText"/>
        <w:rPr>
          <w:lang w:val="en-US"/>
        </w:rPr>
      </w:pPr>
      <w:r>
        <w:rPr>
          <w:rStyle w:val="FootnoteReference"/>
        </w:rPr>
        <w:footnoteRef/>
      </w:r>
      <w:r>
        <w:t xml:space="preserve"> </w:t>
      </w:r>
      <w:r>
        <w:rPr>
          <w:lang w:val="en-US"/>
        </w:rPr>
        <w:t>Each map contains key-value pairs. This allows returning aparts from the required entity (e.g. the actor), more information about it.</w:t>
      </w:r>
    </w:p>
  </w:footnote>
  <w:footnote w:id="12">
    <w:p w:rsidR="00276C30" w:rsidRPr="005B6DFB" w:rsidRDefault="00276C30" w:rsidP="006915FB">
      <w:pPr>
        <w:pStyle w:val="FootnoteText"/>
        <w:rPr>
          <w:lang w:val="en-US"/>
        </w:rPr>
      </w:pPr>
      <w:r>
        <w:rPr>
          <w:rStyle w:val="FootnoteReference"/>
        </w:rPr>
        <w:footnoteRef/>
      </w:r>
      <w:r>
        <w:t xml:space="preserve"> </w:t>
      </w:r>
      <w:r w:rsidR="00CC47C6" w:rsidRPr="00CC47C6">
        <w:rPr>
          <w:lang w:val="en-US"/>
        </w:rPr>
        <w:t>https://wiki.biovel.eu/display/doc/Data+Refinement+Workflow</w:t>
      </w:r>
      <w:bookmarkStart w:id="152" w:name="_GoBack"/>
      <w:bookmarkEnd w:id="152"/>
    </w:p>
  </w:footnote>
  <w:footnote w:id="13">
    <w:p w:rsidR="00276C30" w:rsidRPr="005B6DFB" w:rsidRDefault="00276C30" w:rsidP="00126CF0">
      <w:pPr>
        <w:pStyle w:val="FootnoteText"/>
        <w:rPr>
          <w:lang w:val="en-US"/>
        </w:rPr>
      </w:pPr>
      <w:r>
        <w:rPr>
          <w:rStyle w:val="FootnoteReference"/>
        </w:rPr>
        <w:footnoteRef/>
      </w:r>
      <w:r>
        <w:t xml:space="preserve"> </w:t>
      </w:r>
      <w:r w:rsidRPr="00126CF0">
        <w:rPr>
          <w:sz w:val="16"/>
          <w:lang w:val="en-US"/>
        </w:rPr>
        <w:t>https://wiki.biovel.eu/display/doc/Data+Refinement+Workflow;jsessionid=3A7E1196FBF30C29A84C2D51A08FBE8B</w:t>
      </w:r>
    </w:p>
  </w:footnote>
  <w:footnote w:id="14">
    <w:p w:rsidR="00276C30" w:rsidRDefault="00276C30" w:rsidP="00FC749D">
      <w:pPr>
        <w:pStyle w:val="FootnoteText"/>
      </w:pPr>
      <w:r>
        <w:rPr>
          <w:rStyle w:val="FootnoteCharacters"/>
          <w:rFonts w:ascii="Calibri" w:hAnsi="Calibri"/>
        </w:rPr>
        <w:footnoteRef/>
      </w:r>
      <w:r>
        <w:rPr>
          <w:rFonts w:ascii="Calibri" w:hAnsi="Calibri"/>
        </w:rPr>
        <w:tab/>
        <w:t>http://polytraits.lifewatchgreece.eu/</w:t>
      </w:r>
    </w:p>
  </w:footnote>
  <w:footnote w:id="15">
    <w:p w:rsidR="00276C30" w:rsidRDefault="00276C30" w:rsidP="00FC749D">
      <w:pPr>
        <w:pStyle w:val="FootnoteText"/>
      </w:pPr>
      <w:r>
        <w:rPr>
          <w:rStyle w:val="FootnoteCharacters"/>
          <w:rFonts w:ascii="Calibri" w:hAnsi="Calibri"/>
        </w:rPr>
        <w:footnoteRef/>
      </w:r>
      <w:r>
        <w:rPr>
          <w:rFonts w:ascii="Calibri" w:hAnsi="Calibri"/>
        </w:rPr>
        <w:tab/>
        <w:t>Draft version of 15 October 2015</w:t>
      </w:r>
    </w:p>
  </w:footnote>
  <w:footnote w:id="16">
    <w:p w:rsidR="00276C30" w:rsidRDefault="00276C30" w:rsidP="00FC749D">
      <w:pPr>
        <w:pStyle w:val="FootnoteText"/>
      </w:pPr>
      <w:r>
        <w:rPr>
          <w:rStyle w:val="FootnoteCharacters"/>
          <w:rFonts w:ascii="Calibri" w:hAnsi="Calibri"/>
        </w:rPr>
        <w:footnoteRef/>
      </w:r>
      <w:r>
        <w:rPr>
          <w:rFonts w:ascii="Calibri" w:hAnsi="Calibri"/>
        </w:rPr>
        <w:tab/>
        <w:t>http://www.w3.org/TR/annotation-model/</w:t>
      </w:r>
    </w:p>
  </w:footnote>
  <w:footnote w:id="17">
    <w:p w:rsidR="00276C30" w:rsidRDefault="00276C30" w:rsidP="00FC749D">
      <w:pPr>
        <w:pStyle w:val="FootnoteText"/>
      </w:pPr>
      <w:r>
        <w:rPr>
          <w:rStyle w:val="FootnoteCharacters"/>
          <w:rFonts w:ascii="Calibri" w:hAnsi="Calibri"/>
        </w:rPr>
        <w:footnoteRef/>
      </w:r>
      <w:r>
        <w:rPr>
          <w:rFonts w:ascii="Calibri" w:hAnsi="Calibri"/>
        </w:rPr>
        <w:tab/>
        <w:t>http://json-ld.org/</w:t>
      </w:r>
    </w:p>
  </w:footnote>
  <w:footnote w:id="18">
    <w:p w:rsidR="00276C30" w:rsidRDefault="00276C30" w:rsidP="00FC749D">
      <w:pPr>
        <w:pStyle w:val="FootnoteText"/>
      </w:pPr>
      <w:r>
        <w:rPr>
          <w:rStyle w:val="FootnoteCharacters"/>
          <w:rFonts w:ascii="Calibri" w:hAnsi="Calibri"/>
        </w:rPr>
        <w:footnoteRef/>
      </w:r>
      <w:r>
        <w:rPr>
          <w:rFonts w:ascii="Calibri" w:hAnsi="Calibri"/>
        </w:rPr>
        <w:tab/>
        <w:t>Working Draft 02 July 2015</w:t>
      </w:r>
    </w:p>
  </w:footnote>
  <w:footnote w:id="19">
    <w:p w:rsidR="00276C30" w:rsidRDefault="00276C30" w:rsidP="00FC749D">
      <w:pPr>
        <w:pStyle w:val="FootnoteText"/>
      </w:pPr>
      <w:r>
        <w:rPr>
          <w:rStyle w:val="FootnoteCharacters"/>
          <w:rFonts w:ascii="Calibri" w:hAnsi="Calibri"/>
        </w:rPr>
        <w:footnoteRef/>
      </w:r>
      <w:r>
        <w:rPr>
          <w:rFonts w:ascii="Calibri" w:hAnsi="Calibri"/>
        </w:rPr>
        <w:tab/>
        <w:t>http://www.w3.org/TR/annotation-protocol/</w:t>
      </w:r>
    </w:p>
  </w:footnote>
  <w:footnote w:id="20">
    <w:p w:rsidR="00276C30" w:rsidRDefault="00276C30" w:rsidP="00FC749D">
      <w:pPr>
        <w:pStyle w:val="FootnoteText"/>
      </w:pPr>
      <w:r>
        <w:rPr>
          <w:rStyle w:val="FootnoteCharacters"/>
          <w:rFonts w:ascii="Calibri" w:hAnsi="Calibri"/>
        </w:rPr>
        <w:footnoteRef/>
      </w:r>
      <w:r>
        <w:rPr>
          <w:rFonts w:ascii="Calibri" w:hAnsi="Calibri"/>
        </w:rPr>
        <w:tab/>
        <w:t>https://github.com/anno4j/anno4j</w:t>
      </w:r>
    </w:p>
  </w:footnote>
  <w:footnote w:id="21">
    <w:p w:rsidR="00276C30" w:rsidRDefault="00276C30" w:rsidP="00FC749D">
      <w:pPr>
        <w:pStyle w:val="FootnoteText"/>
      </w:pPr>
      <w:r>
        <w:rPr>
          <w:rStyle w:val="FootnoteCharacters"/>
          <w:rFonts w:ascii="Calibri" w:hAnsi="Calibri"/>
        </w:rPr>
        <w:footnoteRef/>
      </w:r>
      <w:r>
        <w:tab/>
        <w:t>http://www.mico-project.eu/</w:t>
      </w:r>
    </w:p>
  </w:footnote>
  <w:footnote w:id="22">
    <w:p w:rsidR="00276C30" w:rsidRDefault="00276C30" w:rsidP="00FC749D">
      <w:pPr>
        <w:pStyle w:val="FootnoteText"/>
      </w:pPr>
      <w:r>
        <w:rPr>
          <w:rStyle w:val="FootnoteCharacters"/>
          <w:rFonts w:ascii="Calibri" w:hAnsi="Calibri"/>
        </w:rPr>
        <w:footnoteRef/>
      </w:r>
      <w:r>
        <w:rPr>
          <w:rFonts w:ascii="Calibri" w:hAnsi="Calibri"/>
        </w:rPr>
        <w:tab/>
        <w:t>http://marmotta.apache.org/ldpath/</w:t>
      </w:r>
    </w:p>
  </w:footnote>
  <w:footnote w:id="23">
    <w:p w:rsidR="00276C30" w:rsidRDefault="00276C30" w:rsidP="00FC749D">
      <w:pPr>
        <w:pStyle w:val="FootnoteText"/>
      </w:pPr>
      <w:r>
        <w:rPr>
          <w:rStyle w:val="FootnoteCharacters"/>
          <w:rFonts w:ascii="Calibri" w:hAnsi="Calibri"/>
        </w:rPr>
        <w:footnoteRef/>
      </w:r>
      <w:r>
        <w:tab/>
        <w:t>https://www.blazegraph.com/</w:t>
      </w:r>
    </w:p>
  </w:footnote>
  <w:footnote w:id="24">
    <w:p w:rsidR="00276C30" w:rsidRPr="005B6DFB" w:rsidRDefault="00276C30" w:rsidP="006B4519">
      <w:pPr>
        <w:pStyle w:val="FootnoteText"/>
        <w:rPr>
          <w:lang w:val="en-US"/>
        </w:rPr>
      </w:pPr>
      <w:r>
        <w:rPr>
          <w:rStyle w:val="FootnoteReference"/>
        </w:rPr>
        <w:footnoteRef/>
      </w:r>
      <w:r>
        <w:t xml:space="preserve"> </w:t>
      </w:r>
      <w:r w:rsidRPr="00913729">
        <w:rPr>
          <w:lang w:val="en-US"/>
        </w:rPr>
        <w:t>http://www.metaphacts.com/</w:t>
      </w:r>
    </w:p>
  </w:footnote>
  <w:footnote w:id="25">
    <w:p w:rsidR="00276C30" w:rsidRPr="005B6DFB" w:rsidRDefault="00276C30" w:rsidP="006B4519">
      <w:pPr>
        <w:pStyle w:val="FootnoteText"/>
        <w:rPr>
          <w:lang w:val="en-US"/>
        </w:rPr>
      </w:pPr>
      <w:r>
        <w:rPr>
          <w:rStyle w:val="FootnoteReference"/>
        </w:rPr>
        <w:footnoteRef/>
      </w:r>
      <w:r>
        <w:t xml:space="preserve"> </w:t>
      </w:r>
      <w:r w:rsidRPr="00913729">
        <w:rPr>
          <w:lang w:val="en-US"/>
        </w:rPr>
        <w:t>https://rs.metaphacts.com/resource/rsp:SearchDemo</w:t>
      </w:r>
    </w:p>
  </w:footnote>
  <w:footnote w:id="26">
    <w:p w:rsidR="00276C30" w:rsidRPr="006344FE" w:rsidRDefault="00276C30" w:rsidP="00890774">
      <w:pPr>
        <w:pStyle w:val="FootnoteText"/>
        <w:rPr>
          <w:lang w:val="en-US"/>
        </w:rPr>
      </w:pPr>
      <w:r>
        <w:rPr>
          <w:rStyle w:val="FootnoteReference"/>
        </w:rPr>
        <w:footnoteRef/>
      </w:r>
      <w:r>
        <w:t xml:space="preserve"> </w:t>
      </w:r>
      <w:r w:rsidRPr="00890774">
        <w:rPr>
          <w:lang w:val="en-US"/>
        </w:rPr>
        <w:t>http://www.parthenos-project.eu/</w:t>
      </w:r>
    </w:p>
  </w:footnote>
  <w:footnote w:id="27">
    <w:p w:rsidR="00276C30" w:rsidRPr="006344FE" w:rsidRDefault="00276C30" w:rsidP="00890774">
      <w:pPr>
        <w:pStyle w:val="FootnoteText"/>
        <w:rPr>
          <w:lang w:val="en-US"/>
        </w:rPr>
      </w:pPr>
      <w:r>
        <w:rPr>
          <w:rStyle w:val="FootnoteReference"/>
        </w:rPr>
        <w:footnoteRef/>
      </w:r>
      <w:r>
        <w:t xml:space="preserve"> </w:t>
      </w:r>
      <w:r w:rsidRPr="00890774">
        <w:rPr>
          <w:lang w:val="en-US"/>
        </w:rPr>
        <w:t>http://www.bluebridge-vres.eu/</w:t>
      </w:r>
    </w:p>
  </w:footnote>
  <w:footnote w:id="28">
    <w:p w:rsidR="00276C30" w:rsidRPr="006344FE" w:rsidRDefault="00276C30" w:rsidP="00890774">
      <w:pPr>
        <w:pStyle w:val="FootnoteText"/>
        <w:rPr>
          <w:lang w:val="en-US"/>
        </w:rPr>
      </w:pPr>
      <w:r>
        <w:rPr>
          <w:rStyle w:val="FootnoteReference"/>
        </w:rPr>
        <w:footnoteRef/>
      </w:r>
      <w:r>
        <w:t xml:space="preserve"> </w:t>
      </w:r>
      <w:r w:rsidRPr="00890774">
        <w:rPr>
          <w:lang w:val="en-US"/>
        </w:rPr>
        <w:t>http://www.ariadne-infrastructure.eu/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C30" w:rsidRPr="00957E0E" w:rsidRDefault="00276C30" w:rsidP="00957E0E">
    <w:pPr>
      <w:pStyle w:val="Header"/>
      <w:jc w:val="center"/>
      <w:rPr>
        <w:i/>
        <w:lang w:val="en-US"/>
      </w:rPr>
    </w:pPr>
    <w:r w:rsidRPr="00957E0E">
      <w:rPr>
        <w:i/>
        <w:noProof/>
        <w:lang w:val="el-GR" w:eastAsia="el-GR" w:bidi="ar-SA"/>
      </w:rPr>
      <w:drawing>
        <wp:anchor distT="0" distB="0" distL="114300" distR="114300" simplePos="0" relativeHeight="251659264" behindDoc="0" locked="0" layoutInCell="1" allowOverlap="1">
          <wp:simplePos x="0" y="0"/>
          <wp:positionH relativeFrom="column">
            <wp:posOffset>-752475</wp:posOffset>
          </wp:positionH>
          <wp:positionV relativeFrom="paragraph">
            <wp:posOffset>-261620</wp:posOffset>
          </wp:positionV>
          <wp:extent cx="1133475" cy="1000125"/>
          <wp:effectExtent l="19050" t="0" r="9525" b="0"/>
          <wp:wrapNone/>
          <wp:docPr id="2" name="Picture 2" descr="LifewatchLogo10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watchLogo1000px.jpg"/>
                  <pic:cNvPicPr/>
                </pic:nvPicPr>
                <pic:blipFill>
                  <a:blip r:embed="rId1" cstate="print"/>
                  <a:stretch>
                    <a:fillRect/>
                  </a:stretch>
                </pic:blipFill>
                <pic:spPr>
                  <a:xfrm>
                    <a:off x="0" y="0"/>
                    <a:ext cx="1133475" cy="1000125"/>
                  </a:xfrm>
                  <a:prstGeom prst="rect">
                    <a:avLst/>
                  </a:prstGeom>
                </pic:spPr>
              </pic:pic>
            </a:graphicData>
          </a:graphic>
        </wp:anchor>
      </w:drawing>
    </w:r>
    <w:r w:rsidRPr="00E07012">
      <w:rPr>
        <w:lang w:val="en-US"/>
      </w:rPr>
      <w:t xml:space="preserve"> </w:t>
    </w:r>
    <w:r>
      <w:rPr>
        <w:lang w:val="en-US"/>
      </w:rPr>
      <w:t>Deliverable 2.4: Data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626178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00000002"/>
    <w:multiLevelType w:val="multilevel"/>
    <w:tmpl w:val="00000002"/>
    <w:lvl w:ilvl="0">
      <w:start w:val="1"/>
      <w:numFmt w:val="bullet"/>
      <w:suff w:val="nothing"/>
      <w:lvlText w:val=""/>
      <w:lvlJc w:val="left"/>
      <w:pPr>
        <w:tabs>
          <w:tab w:val="num" w:pos="707"/>
        </w:tabs>
        <w:ind w:left="707"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15:restartNumberingAfterBreak="0">
    <w:nsid w:val="020C2CAC"/>
    <w:multiLevelType w:val="multilevel"/>
    <w:tmpl w:val="2166B4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60C1849"/>
    <w:multiLevelType w:val="multilevel"/>
    <w:tmpl w:val="95EE371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 w15:restartNumberingAfterBreak="0">
    <w:nsid w:val="084738E5"/>
    <w:multiLevelType w:val="hybridMultilevel"/>
    <w:tmpl w:val="CD782FE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09942F0C"/>
    <w:multiLevelType w:val="hybridMultilevel"/>
    <w:tmpl w:val="C7CA3960"/>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9A41712"/>
    <w:multiLevelType w:val="hybridMultilevel"/>
    <w:tmpl w:val="82800BC0"/>
    <w:lvl w:ilvl="0" w:tplc="43A8F152">
      <w:start w:val="1"/>
      <w:numFmt w:val="decimal"/>
      <w:lvlText w:val="%1."/>
      <w:lvlJc w:val="left"/>
      <w:pPr>
        <w:tabs>
          <w:tab w:val="num" w:pos="720"/>
        </w:tabs>
        <w:ind w:left="720" w:hanging="360"/>
      </w:pPr>
    </w:lvl>
    <w:lvl w:ilvl="1" w:tplc="85685DC6" w:tentative="1">
      <w:start w:val="1"/>
      <w:numFmt w:val="decimal"/>
      <w:lvlText w:val="%2."/>
      <w:lvlJc w:val="left"/>
      <w:pPr>
        <w:tabs>
          <w:tab w:val="num" w:pos="1440"/>
        </w:tabs>
        <w:ind w:left="1440" w:hanging="360"/>
      </w:pPr>
    </w:lvl>
    <w:lvl w:ilvl="2" w:tplc="CD84FAFE" w:tentative="1">
      <w:start w:val="1"/>
      <w:numFmt w:val="decimal"/>
      <w:lvlText w:val="%3."/>
      <w:lvlJc w:val="left"/>
      <w:pPr>
        <w:tabs>
          <w:tab w:val="num" w:pos="2160"/>
        </w:tabs>
        <w:ind w:left="2160" w:hanging="360"/>
      </w:pPr>
    </w:lvl>
    <w:lvl w:ilvl="3" w:tplc="9CD295CE" w:tentative="1">
      <w:start w:val="1"/>
      <w:numFmt w:val="decimal"/>
      <w:lvlText w:val="%4."/>
      <w:lvlJc w:val="left"/>
      <w:pPr>
        <w:tabs>
          <w:tab w:val="num" w:pos="2880"/>
        </w:tabs>
        <w:ind w:left="2880" w:hanging="360"/>
      </w:pPr>
    </w:lvl>
    <w:lvl w:ilvl="4" w:tplc="77581016" w:tentative="1">
      <w:start w:val="1"/>
      <w:numFmt w:val="decimal"/>
      <w:lvlText w:val="%5."/>
      <w:lvlJc w:val="left"/>
      <w:pPr>
        <w:tabs>
          <w:tab w:val="num" w:pos="3600"/>
        </w:tabs>
        <w:ind w:left="3600" w:hanging="360"/>
      </w:pPr>
    </w:lvl>
    <w:lvl w:ilvl="5" w:tplc="62060B84" w:tentative="1">
      <w:start w:val="1"/>
      <w:numFmt w:val="decimal"/>
      <w:lvlText w:val="%6."/>
      <w:lvlJc w:val="left"/>
      <w:pPr>
        <w:tabs>
          <w:tab w:val="num" w:pos="4320"/>
        </w:tabs>
        <w:ind w:left="4320" w:hanging="360"/>
      </w:pPr>
    </w:lvl>
    <w:lvl w:ilvl="6" w:tplc="11763BC4" w:tentative="1">
      <w:start w:val="1"/>
      <w:numFmt w:val="decimal"/>
      <w:lvlText w:val="%7."/>
      <w:lvlJc w:val="left"/>
      <w:pPr>
        <w:tabs>
          <w:tab w:val="num" w:pos="5040"/>
        </w:tabs>
        <w:ind w:left="5040" w:hanging="360"/>
      </w:pPr>
    </w:lvl>
    <w:lvl w:ilvl="7" w:tplc="50DA1CB6" w:tentative="1">
      <w:start w:val="1"/>
      <w:numFmt w:val="decimal"/>
      <w:lvlText w:val="%8."/>
      <w:lvlJc w:val="left"/>
      <w:pPr>
        <w:tabs>
          <w:tab w:val="num" w:pos="5760"/>
        </w:tabs>
        <w:ind w:left="5760" w:hanging="360"/>
      </w:pPr>
    </w:lvl>
    <w:lvl w:ilvl="8" w:tplc="DE9CB266" w:tentative="1">
      <w:start w:val="1"/>
      <w:numFmt w:val="decimal"/>
      <w:lvlText w:val="%9."/>
      <w:lvlJc w:val="left"/>
      <w:pPr>
        <w:tabs>
          <w:tab w:val="num" w:pos="6480"/>
        </w:tabs>
        <w:ind w:left="6480" w:hanging="360"/>
      </w:pPr>
    </w:lvl>
  </w:abstractNum>
  <w:abstractNum w:abstractNumId="8" w15:restartNumberingAfterBreak="0">
    <w:nsid w:val="09AB1BB7"/>
    <w:multiLevelType w:val="hybridMultilevel"/>
    <w:tmpl w:val="FE406366"/>
    <w:lvl w:ilvl="0" w:tplc="CDE67A60">
      <w:start w:val="1"/>
      <w:numFmt w:val="decimal"/>
      <w:lvlText w:val="%1."/>
      <w:lvlJc w:val="left"/>
      <w:pPr>
        <w:tabs>
          <w:tab w:val="num" w:pos="1080"/>
        </w:tabs>
        <w:ind w:left="1080" w:hanging="360"/>
      </w:pPr>
    </w:lvl>
    <w:lvl w:ilvl="1" w:tplc="172C7418">
      <w:start w:val="1"/>
      <w:numFmt w:val="decimal"/>
      <w:lvlText w:val="%2."/>
      <w:lvlJc w:val="left"/>
      <w:pPr>
        <w:tabs>
          <w:tab w:val="num" w:pos="1800"/>
        </w:tabs>
        <w:ind w:left="1800" w:hanging="360"/>
      </w:pPr>
    </w:lvl>
    <w:lvl w:ilvl="2" w:tplc="50683062" w:tentative="1">
      <w:start w:val="1"/>
      <w:numFmt w:val="decimal"/>
      <w:lvlText w:val="%3."/>
      <w:lvlJc w:val="left"/>
      <w:pPr>
        <w:tabs>
          <w:tab w:val="num" w:pos="2520"/>
        </w:tabs>
        <w:ind w:left="2520" w:hanging="360"/>
      </w:pPr>
    </w:lvl>
    <w:lvl w:ilvl="3" w:tplc="A37EA4FE" w:tentative="1">
      <w:start w:val="1"/>
      <w:numFmt w:val="decimal"/>
      <w:lvlText w:val="%4."/>
      <w:lvlJc w:val="left"/>
      <w:pPr>
        <w:tabs>
          <w:tab w:val="num" w:pos="3240"/>
        </w:tabs>
        <w:ind w:left="3240" w:hanging="360"/>
      </w:pPr>
    </w:lvl>
    <w:lvl w:ilvl="4" w:tplc="0F544B24" w:tentative="1">
      <w:start w:val="1"/>
      <w:numFmt w:val="decimal"/>
      <w:lvlText w:val="%5."/>
      <w:lvlJc w:val="left"/>
      <w:pPr>
        <w:tabs>
          <w:tab w:val="num" w:pos="3960"/>
        </w:tabs>
        <w:ind w:left="3960" w:hanging="360"/>
      </w:pPr>
    </w:lvl>
    <w:lvl w:ilvl="5" w:tplc="2B4A3E14" w:tentative="1">
      <w:start w:val="1"/>
      <w:numFmt w:val="decimal"/>
      <w:lvlText w:val="%6."/>
      <w:lvlJc w:val="left"/>
      <w:pPr>
        <w:tabs>
          <w:tab w:val="num" w:pos="4680"/>
        </w:tabs>
        <w:ind w:left="4680" w:hanging="360"/>
      </w:pPr>
    </w:lvl>
    <w:lvl w:ilvl="6" w:tplc="F392CE80" w:tentative="1">
      <w:start w:val="1"/>
      <w:numFmt w:val="decimal"/>
      <w:lvlText w:val="%7."/>
      <w:lvlJc w:val="left"/>
      <w:pPr>
        <w:tabs>
          <w:tab w:val="num" w:pos="5400"/>
        </w:tabs>
        <w:ind w:left="5400" w:hanging="360"/>
      </w:pPr>
    </w:lvl>
    <w:lvl w:ilvl="7" w:tplc="9C68B33A" w:tentative="1">
      <w:start w:val="1"/>
      <w:numFmt w:val="decimal"/>
      <w:lvlText w:val="%8."/>
      <w:lvlJc w:val="left"/>
      <w:pPr>
        <w:tabs>
          <w:tab w:val="num" w:pos="6120"/>
        </w:tabs>
        <w:ind w:left="6120" w:hanging="360"/>
      </w:pPr>
    </w:lvl>
    <w:lvl w:ilvl="8" w:tplc="3E268340" w:tentative="1">
      <w:start w:val="1"/>
      <w:numFmt w:val="decimal"/>
      <w:lvlText w:val="%9."/>
      <w:lvlJc w:val="left"/>
      <w:pPr>
        <w:tabs>
          <w:tab w:val="num" w:pos="6840"/>
        </w:tabs>
        <w:ind w:left="6840" w:hanging="360"/>
      </w:pPr>
    </w:lvl>
  </w:abstractNum>
  <w:abstractNum w:abstractNumId="9" w15:restartNumberingAfterBreak="0">
    <w:nsid w:val="0B434B43"/>
    <w:multiLevelType w:val="hybridMultilevel"/>
    <w:tmpl w:val="1BF8715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D262093"/>
    <w:multiLevelType w:val="multilevel"/>
    <w:tmpl w:val="AAF298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0E68566C"/>
    <w:multiLevelType w:val="hybridMultilevel"/>
    <w:tmpl w:val="670A57FE"/>
    <w:lvl w:ilvl="0" w:tplc="04080001">
      <w:start w:val="1"/>
      <w:numFmt w:val="bullet"/>
      <w:lvlText w:val=""/>
      <w:lvlJc w:val="left"/>
      <w:pPr>
        <w:tabs>
          <w:tab w:val="num" w:pos="360"/>
        </w:tabs>
        <w:ind w:left="360" w:hanging="360"/>
      </w:pPr>
      <w:rPr>
        <w:rFonts w:ascii="Symbol" w:hAnsi="Symbol" w:hint="default"/>
      </w:rPr>
    </w:lvl>
    <w:lvl w:ilvl="1" w:tplc="777A1978" w:tentative="1">
      <w:start w:val="1"/>
      <w:numFmt w:val="decimal"/>
      <w:lvlText w:val="%2."/>
      <w:lvlJc w:val="left"/>
      <w:pPr>
        <w:tabs>
          <w:tab w:val="num" w:pos="1080"/>
        </w:tabs>
        <w:ind w:left="1080" w:hanging="360"/>
      </w:pPr>
    </w:lvl>
    <w:lvl w:ilvl="2" w:tplc="81D2B362" w:tentative="1">
      <w:start w:val="1"/>
      <w:numFmt w:val="decimal"/>
      <w:lvlText w:val="%3."/>
      <w:lvlJc w:val="left"/>
      <w:pPr>
        <w:tabs>
          <w:tab w:val="num" w:pos="1800"/>
        </w:tabs>
        <w:ind w:left="1800" w:hanging="360"/>
      </w:pPr>
    </w:lvl>
    <w:lvl w:ilvl="3" w:tplc="437088EE" w:tentative="1">
      <w:start w:val="1"/>
      <w:numFmt w:val="decimal"/>
      <w:lvlText w:val="%4."/>
      <w:lvlJc w:val="left"/>
      <w:pPr>
        <w:tabs>
          <w:tab w:val="num" w:pos="2520"/>
        </w:tabs>
        <w:ind w:left="2520" w:hanging="360"/>
      </w:pPr>
    </w:lvl>
    <w:lvl w:ilvl="4" w:tplc="92647306" w:tentative="1">
      <w:start w:val="1"/>
      <w:numFmt w:val="decimal"/>
      <w:lvlText w:val="%5."/>
      <w:lvlJc w:val="left"/>
      <w:pPr>
        <w:tabs>
          <w:tab w:val="num" w:pos="3240"/>
        </w:tabs>
        <w:ind w:left="3240" w:hanging="360"/>
      </w:pPr>
    </w:lvl>
    <w:lvl w:ilvl="5" w:tplc="2E62C55C" w:tentative="1">
      <w:start w:val="1"/>
      <w:numFmt w:val="decimal"/>
      <w:lvlText w:val="%6."/>
      <w:lvlJc w:val="left"/>
      <w:pPr>
        <w:tabs>
          <w:tab w:val="num" w:pos="3960"/>
        </w:tabs>
        <w:ind w:left="3960" w:hanging="360"/>
      </w:pPr>
    </w:lvl>
    <w:lvl w:ilvl="6" w:tplc="119E2992" w:tentative="1">
      <w:start w:val="1"/>
      <w:numFmt w:val="decimal"/>
      <w:lvlText w:val="%7."/>
      <w:lvlJc w:val="left"/>
      <w:pPr>
        <w:tabs>
          <w:tab w:val="num" w:pos="4680"/>
        </w:tabs>
        <w:ind w:left="4680" w:hanging="360"/>
      </w:pPr>
    </w:lvl>
    <w:lvl w:ilvl="7" w:tplc="1ED6534E" w:tentative="1">
      <w:start w:val="1"/>
      <w:numFmt w:val="decimal"/>
      <w:lvlText w:val="%8."/>
      <w:lvlJc w:val="left"/>
      <w:pPr>
        <w:tabs>
          <w:tab w:val="num" w:pos="5400"/>
        </w:tabs>
        <w:ind w:left="5400" w:hanging="360"/>
      </w:pPr>
    </w:lvl>
    <w:lvl w:ilvl="8" w:tplc="63BC8B2E" w:tentative="1">
      <w:start w:val="1"/>
      <w:numFmt w:val="decimal"/>
      <w:lvlText w:val="%9."/>
      <w:lvlJc w:val="left"/>
      <w:pPr>
        <w:tabs>
          <w:tab w:val="num" w:pos="6120"/>
        </w:tabs>
        <w:ind w:left="6120" w:hanging="360"/>
      </w:pPr>
    </w:lvl>
  </w:abstractNum>
  <w:abstractNum w:abstractNumId="12" w15:restartNumberingAfterBreak="0">
    <w:nsid w:val="103743FB"/>
    <w:multiLevelType w:val="multilevel"/>
    <w:tmpl w:val="5D9CB28C"/>
    <w:lvl w:ilvl="0">
      <w:start w:val="1"/>
      <w:numFmt w:val="decimal"/>
      <w:pStyle w:val="Heading1"/>
      <w:lvlText w:val="%1."/>
      <w:lvlJc w:val="right"/>
      <w:pPr>
        <w:tabs>
          <w:tab w:val="num" w:pos="1021"/>
        </w:tabs>
        <w:ind w:left="851" w:hanging="567"/>
      </w:pPr>
      <w:rPr>
        <w:rFonts w:hint="default"/>
        <w:u w:val="none"/>
      </w:rPr>
    </w:lvl>
    <w:lvl w:ilvl="1">
      <w:start w:val="1"/>
      <w:numFmt w:val="decimal"/>
      <w:pStyle w:val="Heading2"/>
      <w:lvlText w:val="%1.%2"/>
      <w:lvlJc w:val="right"/>
      <w:pPr>
        <w:tabs>
          <w:tab w:val="num" w:pos="1305"/>
        </w:tabs>
        <w:ind w:left="1135" w:hanging="567"/>
      </w:pPr>
      <w:rPr>
        <w:rFonts w:hint="default"/>
        <w:u w:val="none"/>
      </w:rPr>
    </w:lvl>
    <w:lvl w:ilvl="2">
      <w:start w:val="1"/>
      <w:numFmt w:val="decimal"/>
      <w:pStyle w:val="Heading4"/>
      <w:lvlText w:val="%1.%2.%3"/>
      <w:lvlJc w:val="right"/>
      <w:pPr>
        <w:tabs>
          <w:tab w:val="num" w:pos="1589"/>
        </w:tabs>
        <w:ind w:left="1419" w:hanging="567"/>
      </w:pPr>
      <w:rPr>
        <w:rFonts w:hint="default"/>
        <w:u w:val="none"/>
      </w:rPr>
    </w:lvl>
    <w:lvl w:ilvl="3">
      <w:start w:val="1"/>
      <w:numFmt w:val="decimal"/>
      <w:lvlText w:val="%1.%2.%3.%4."/>
      <w:lvlJc w:val="right"/>
      <w:pPr>
        <w:tabs>
          <w:tab w:val="num" w:pos="1873"/>
        </w:tabs>
        <w:ind w:left="1703" w:hanging="567"/>
      </w:pPr>
      <w:rPr>
        <w:rFonts w:hint="default"/>
        <w:u w:val="none"/>
      </w:rPr>
    </w:lvl>
    <w:lvl w:ilvl="4">
      <w:start w:val="1"/>
      <w:numFmt w:val="decimal"/>
      <w:lvlText w:val="%1.%2.%3.%4.%5."/>
      <w:lvlJc w:val="right"/>
      <w:pPr>
        <w:tabs>
          <w:tab w:val="num" w:pos="2157"/>
        </w:tabs>
        <w:ind w:left="1987" w:hanging="567"/>
      </w:pPr>
      <w:rPr>
        <w:rFonts w:hint="default"/>
        <w:u w:val="none"/>
      </w:rPr>
    </w:lvl>
    <w:lvl w:ilvl="5">
      <w:start w:val="1"/>
      <w:numFmt w:val="decimal"/>
      <w:lvlText w:val="%1.%2.%3.%4.%5.%6."/>
      <w:lvlJc w:val="right"/>
      <w:pPr>
        <w:tabs>
          <w:tab w:val="num" w:pos="2441"/>
        </w:tabs>
        <w:ind w:left="2271" w:hanging="567"/>
      </w:pPr>
      <w:rPr>
        <w:rFonts w:hint="default"/>
        <w:u w:val="none"/>
      </w:rPr>
    </w:lvl>
    <w:lvl w:ilvl="6">
      <w:start w:val="1"/>
      <w:numFmt w:val="decimal"/>
      <w:lvlText w:val="%1.%2.%3.%4.%5.%6.%7."/>
      <w:lvlJc w:val="right"/>
      <w:pPr>
        <w:tabs>
          <w:tab w:val="num" w:pos="2725"/>
        </w:tabs>
        <w:ind w:left="2555" w:hanging="567"/>
      </w:pPr>
      <w:rPr>
        <w:rFonts w:hint="default"/>
        <w:u w:val="none"/>
      </w:rPr>
    </w:lvl>
    <w:lvl w:ilvl="7">
      <w:start w:val="1"/>
      <w:numFmt w:val="decimal"/>
      <w:lvlText w:val="%1.%2.%3.%4.%5.%6.%7.%8."/>
      <w:lvlJc w:val="right"/>
      <w:pPr>
        <w:tabs>
          <w:tab w:val="num" w:pos="3009"/>
        </w:tabs>
        <w:ind w:left="2839" w:hanging="567"/>
      </w:pPr>
      <w:rPr>
        <w:rFonts w:hint="default"/>
        <w:u w:val="none"/>
      </w:rPr>
    </w:lvl>
    <w:lvl w:ilvl="8">
      <w:start w:val="1"/>
      <w:numFmt w:val="decimal"/>
      <w:lvlText w:val="%1.%2.%3.%4.%5.%6.%7.%8.%9."/>
      <w:lvlJc w:val="right"/>
      <w:pPr>
        <w:tabs>
          <w:tab w:val="num" w:pos="3293"/>
        </w:tabs>
        <w:ind w:left="3123" w:hanging="567"/>
      </w:pPr>
      <w:rPr>
        <w:rFonts w:hint="default"/>
        <w:u w:val="none"/>
      </w:rPr>
    </w:lvl>
  </w:abstractNum>
  <w:abstractNum w:abstractNumId="13" w15:restartNumberingAfterBreak="0">
    <w:nsid w:val="14AB1221"/>
    <w:multiLevelType w:val="hybridMultilevel"/>
    <w:tmpl w:val="D07A5FB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1B9B439E"/>
    <w:multiLevelType w:val="multilevel"/>
    <w:tmpl w:val="9CC0180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15:restartNumberingAfterBreak="0">
    <w:nsid w:val="1C464DA1"/>
    <w:multiLevelType w:val="multilevel"/>
    <w:tmpl w:val="DF9C06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15:restartNumberingAfterBreak="0">
    <w:nsid w:val="1CE409F1"/>
    <w:multiLevelType w:val="hybridMultilevel"/>
    <w:tmpl w:val="B0BE1544"/>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1F3156D0"/>
    <w:multiLevelType w:val="hybridMultilevel"/>
    <w:tmpl w:val="36FA74C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20064C5F"/>
    <w:multiLevelType w:val="hybridMultilevel"/>
    <w:tmpl w:val="7DFE1DDA"/>
    <w:lvl w:ilvl="0" w:tplc="01EC00D0">
      <w:start w:val="1"/>
      <w:numFmt w:val="lowerLetter"/>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9" w15:restartNumberingAfterBreak="0">
    <w:nsid w:val="22996F3D"/>
    <w:multiLevelType w:val="hybridMultilevel"/>
    <w:tmpl w:val="451CC10E"/>
    <w:lvl w:ilvl="0" w:tplc="D248B372">
      <w:start w:val="1"/>
      <w:numFmt w:val="lowerLetter"/>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250206F5"/>
    <w:multiLevelType w:val="hybridMultilevel"/>
    <w:tmpl w:val="46C8EDCA"/>
    <w:lvl w:ilvl="0" w:tplc="0408001B">
      <w:start w:val="1"/>
      <w:numFmt w:val="lowerRoman"/>
      <w:lvlText w:val="%1."/>
      <w:lvlJc w:val="right"/>
      <w:pPr>
        <w:ind w:left="720" w:hanging="360"/>
      </w:pPr>
      <w:rPr>
        <w:rFonts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253E774F"/>
    <w:multiLevelType w:val="hybridMultilevel"/>
    <w:tmpl w:val="DCB46408"/>
    <w:lvl w:ilvl="0" w:tplc="FF70EEAC">
      <w:start w:val="1"/>
      <w:numFmt w:val="decimal"/>
      <w:lvlText w:val="%1."/>
      <w:lvlJc w:val="left"/>
      <w:pPr>
        <w:tabs>
          <w:tab w:val="num" w:pos="720"/>
        </w:tabs>
        <w:ind w:left="720" w:hanging="360"/>
      </w:pPr>
    </w:lvl>
    <w:lvl w:ilvl="1" w:tplc="BEECF9C6">
      <w:numFmt w:val="bullet"/>
      <w:lvlText w:val=""/>
      <w:lvlJc w:val="left"/>
      <w:pPr>
        <w:tabs>
          <w:tab w:val="num" w:pos="1440"/>
        </w:tabs>
        <w:ind w:left="1440" w:hanging="360"/>
      </w:pPr>
      <w:rPr>
        <w:rFonts w:ascii="Wingdings" w:hAnsi="Wingdings" w:hint="default"/>
      </w:rPr>
    </w:lvl>
    <w:lvl w:ilvl="2" w:tplc="DDA254D4" w:tentative="1">
      <w:start w:val="1"/>
      <w:numFmt w:val="decimal"/>
      <w:lvlText w:val="%3."/>
      <w:lvlJc w:val="left"/>
      <w:pPr>
        <w:tabs>
          <w:tab w:val="num" w:pos="2160"/>
        </w:tabs>
        <w:ind w:left="2160" w:hanging="360"/>
      </w:pPr>
    </w:lvl>
    <w:lvl w:ilvl="3" w:tplc="9A0C418E" w:tentative="1">
      <w:start w:val="1"/>
      <w:numFmt w:val="decimal"/>
      <w:lvlText w:val="%4."/>
      <w:lvlJc w:val="left"/>
      <w:pPr>
        <w:tabs>
          <w:tab w:val="num" w:pos="2880"/>
        </w:tabs>
        <w:ind w:left="2880" w:hanging="360"/>
      </w:pPr>
    </w:lvl>
    <w:lvl w:ilvl="4" w:tplc="5DA29B1C" w:tentative="1">
      <w:start w:val="1"/>
      <w:numFmt w:val="decimal"/>
      <w:lvlText w:val="%5."/>
      <w:lvlJc w:val="left"/>
      <w:pPr>
        <w:tabs>
          <w:tab w:val="num" w:pos="3600"/>
        </w:tabs>
        <w:ind w:left="3600" w:hanging="360"/>
      </w:pPr>
    </w:lvl>
    <w:lvl w:ilvl="5" w:tplc="FBCC71C0" w:tentative="1">
      <w:start w:val="1"/>
      <w:numFmt w:val="decimal"/>
      <w:lvlText w:val="%6."/>
      <w:lvlJc w:val="left"/>
      <w:pPr>
        <w:tabs>
          <w:tab w:val="num" w:pos="4320"/>
        </w:tabs>
        <w:ind w:left="4320" w:hanging="360"/>
      </w:pPr>
    </w:lvl>
    <w:lvl w:ilvl="6" w:tplc="612C58F4" w:tentative="1">
      <w:start w:val="1"/>
      <w:numFmt w:val="decimal"/>
      <w:lvlText w:val="%7."/>
      <w:lvlJc w:val="left"/>
      <w:pPr>
        <w:tabs>
          <w:tab w:val="num" w:pos="5040"/>
        </w:tabs>
        <w:ind w:left="5040" w:hanging="360"/>
      </w:pPr>
    </w:lvl>
    <w:lvl w:ilvl="7" w:tplc="0A3E2602" w:tentative="1">
      <w:start w:val="1"/>
      <w:numFmt w:val="decimal"/>
      <w:lvlText w:val="%8."/>
      <w:lvlJc w:val="left"/>
      <w:pPr>
        <w:tabs>
          <w:tab w:val="num" w:pos="5760"/>
        </w:tabs>
        <w:ind w:left="5760" w:hanging="360"/>
      </w:pPr>
    </w:lvl>
    <w:lvl w:ilvl="8" w:tplc="8BBE6C00" w:tentative="1">
      <w:start w:val="1"/>
      <w:numFmt w:val="decimal"/>
      <w:lvlText w:val="%9."/>
      <w:lvlJc w:val="left"/>
      <w:pPr>
        <w:tabs>
          <w:tab w:val="num" w:pos="6480"/>
        </w:tabs>
        <w:ind w:left="6480" w:hanging="360"/>
      </w:pPr>
    </w:lvl>
  </w:abstractNum>
  <w:abstractNum w:abstractNumId="22" w15:restartNumberingAfterBreak="0">
    <w:nsid w:val="25765A17"/>
    <w:multiLevelType w:val="hybridMultilevel"/>
    <w:tmpl w:val="EFFC22E6"/>
    <w:lvl w:ilvl="0" w:tplc="56A0C27C">
      <w:start w:val="15"/>
      <w:numFmt w:val="decimal"/>
      <w:lvlText w:val="%1."/>
      <w:lvlJc w:val="left"/>
      <w:pPr>
        <w:tabs>
          <w:tab w:val="num" w:pos="720"/>
        </w:tabs>
        <w:ind w:left="720" w:hanging="360"/>
      </w:pPr>
    </w:lvl>
    <w:lvl w:ilvl="1" w:tplc="9A0C51F0" w:tentative="1">
      <w:start w:val="1"/>
      <w:numFmt w:val="decimal"/>
      <w:lvlText w:val="%2."/>
      <w:lvlJc w:val="left"/>
      <w:pPr>
        <w:tabs>
          <w:tab w:val="num" w:pos="1440"/>
        </w:tabs>
        <w:ind w:left="1440" w:hanging="360"/>
      </w:pPr>
    </w:lvl>
    <w:lvl w:ilvl="2" w:tplc="C9C4F170" w:tentative="1">
      <w:start w:val="1"/>
      <w:numFmt w:val="decimal"/>
      <w:lvlText w:val="%3."/>
      <w:lvlJc w:val="left"/>
      <w:pPr>
        <w:tabs>
          <w:tab w:val="num" w:pos="2160"/>
        </w:tabs>
        <w:ind w:left="2160" w:hanging="360"/>
      </w:pPr>
    </w:lvl>
    <w:lvl w:ilvl="3" w:tplc="DABC15C0" w:tentative="1">
      <w:start w:val="1"/>
      <w:numFmt w:val="decimal"/>
      <w:lvlText w:val="%4."/>
      <w:lvlJc w:val="left"/>
      <w:pPr>
        <w:tabs>
          <w:tab w:val="num" w:pos="2880"/>
        </w:tabs>
        <w:ind w:left="2880" w:hanging="360"/>
      </w:pPr>
    </w:lvl>
    <w:lvl w:ilvl="4" w:tplc="C4CAF54E" w:tentative="1">
      <w:start w:val="1"/>
      <w:numFmt w:val="decimal"/>
      <w:lvlText w:val="%5."/>
      <w:lvlJc w:val="left"/>
      <w:pPr>
        <w:tabs>
          <w:tab w:val="num" w:pos="3600"/>
        </w:tabs>
        <w:ind w:left="3600" w:hanging="360"/>
      </w:pPr>
    </w:lvl>
    <w:lvl w:ilvl="5" w:tplc="6E007818" w:tentative="1">
      <w:start w:val="1"/>
      <w:numFmt w:val="decimal"/>
      <w:lvlText w:val="%6."/>
      <w:lvlJc w:val="left"/>
      <w:pPr>
        <w:tabs>
          <w:tab w:val="num" w:pos="4320"/>
        </w:tabs>
        <w:ind w:left="4320" w:hanging="360"/>
      </w:pPr>
    </w:lvl>
    <w:lvl w:ilvl="6" w:tplc="BBFE90B2" w:tentative="1">
      <w:start w:val="1"/>
      <w:numFmt w:val="decimal"/>
      <w:lvlText w:val="%7."/>
      <w:lvlJc w:val="left"/>
      <w:pPr>
        <w:tabs>
          <w:tab w:val="num" w:pos="5040"/>
        </w:tabs>
        <w:ind w:left="5040" w:hanging="360"/>
      </w:pPr>
    </w:lvl>
    <w:lvl w:ilvl="7" w:tplc="634AAC78" w:tentative="1">
      <w:start w:val="1"/>
      <w:numFmt w:val="decimal"/>
      <w:lvlText w:val="%8."/>
      <w:lvlJc w:val="left"/>
      <w:pPr>
        <w:tabs>
          <w:tab w:val="num" w:pos="5760"/>
        </w:tabs>
        <w:ind w:left="5760" w:hanging="360"/>
      </w:pPr>
    </w:lvl>
    <w:lvl w:ilvl="8" w:tplc="E5BAC48E" w:tentative="1">
      <w:start w:val="1"/>
      <w:numFmt w:val="decimal"/>
      <w:lvlText w:val="%9."/>
      <w:lvlJc w:val="left"/>
      <w:pPr>
        <w:tabs>
          <w:tab w:val="num" w:pos="6480"/>
        </w:tabs>
        <w:ind w:left="6480" w:hanging="360"/>
      </w:pPr>
    </w:lvl>
  </w:abstractNum>
  <w:abstractNum w:abstractNumId="23" w15:restartNumberingAfterBreak="0">
    <w:nsid w:val="27616C27"/>
    <w:multiLevelType w:val="multilevel"/>
    <w:tmpl w:val="E8B04E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15:restartNumberingAfterBreak="0">
    <w:nsid w:val="2BB27E26"/>
    <w:multiLevelType w:val="multilevel"/>
    <w:tmpl w:val="B1C08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15:restartNumberingAfterBreak="0">
    <w:nsid w:val="30277E90"/>
    <w:multiLevelType w:val="multilevel"/>
    <w:tmpl w:val="80DAA7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bullet"/>
      <w:lvlText w:val=""/>
      <w:lvlJc w:val="left"/>
      <w:pPr>
        <w:ind w:left="2880" w:firstLine="2520"/>
      </w:pPr>
      <w:rPr>
        <w:rFonts w:ascii="Symbol" w:hAnsi="Symbol" w:hint="default"/>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36760FF6"/>
    <w:multiLevelType w:val="hybridMultilevel"/>
    <w:tmpl w:val="3036EB4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36B04068"/>
    <w:multiLevelType w:val="hybridMultilevel"/>
    <w:tmpl w:val="0C2EC47E"/>
    <w:lvl w:ilvl="0" w:tplc="BEDA6080">
      <w:start w:val="1"/>
      <w:numFmt w:val="decimal"/>
      <w:lvlText w:val="%1."/>
      <w:lvlJc w:val="left"/>
      <w:pPr>
        <w:tabs>
          <w:tab w:val="num" w:pos="360"/>
        </w:tabs>
        <w:ind w:left="360" w:hanging="360"/>
      </w:pPr>
    </w:lvl>
    <w:lvl w:ilvl="1" w:tplc="777A1978" w:tentative="1">
      <w:start w:val="1"/>
      <w:numFmt w:val="decimal"/>
      <w:lvlText w:val="%2."/>
      <w:lvlJc w:val="left"/>
      <w:pPr>
        <w:tabs>
          <w:tab w:val="num" w:pos="1080"/>
        </w:tabs>
        <w:ind w:left="1080" w:hanging="360"/>
      </w:pPr>
    </w:lvl>
    <w:lvl w:ilvl="2" w:tplc="81D2B362" w:tentative="1">
      <w:start w:val="1"/>
      <w:numFmt w:val="decimal"/>
      <w:lvlText w:val="%3."/>
      <w:lvlJc w:val="left"/>
      <w:pPr>
        <w:tabs>
          <w:tab w:val="num" w:pos="1800"/>
        </w:tabs>
        <w:ind w:left="1800" w:hanging="360"/>
      </w:pPr>
    </w:lvl>
    <w:lvl w:ilvl="3" w:tplc="437088EE" w:tentative="1">
      <w:start w:val="1"/>
      <w:numFmt w:val="decimal"/>
      <w:lvlText w:val="%4."/>
      <w:lvlJc w:val="left"/>
      <w:pPr>
        <w:tabs>
          <w:tab w:val="num" w:pos="2520"/>
        </w:tabs>
        <w:ind w:left="2520" w:hanging="360"/>
      </w:pPr>
    </w:lvl>
    <w:lvl w:ilvl="4" w:tplc="92647306" w:tentative="1">
      <w:start w:val="1"/>
      <w:numFmt w:val="decimal"/>
      <w:lvlText w:val="%5."/>
      <w:lvlJc w:val="left"/>
      <w:pPr>
        <w:tabs>
          <w:tab w:val="num" w:pos="3240"/>
        </w:tabs>
        <w:ind w:left="3240" w:hanging="360"/>
      </w:pPr>
    </w:lvl>
    <w:lvl w:ilvl="5" w:tplc="2E62C55C" w:tentative="1">
      <w:start w:val="1"/>
      <w:numFmt w:val="decimal"/>
      <w:lvlText w:val="%6."/>
      <w:lvlJc w:val="left"/>
      <w:pPr>
        <w:tabs>
          <w:tab w:val="num" w:pos="3960"/>
        </w:tabs>
        <w:ind w:left="3960" w:hanging="360"/>
      </w:pPr>
    </w:lvl>
    <w:lvl w:ilvl="6" w:tplc="119E2992" w:tentative="1">
      <w:start w:val="1"/>
      <w:numFmt w:val="decimal"/>
      <w:lvlText w:val="%7."/>
      <w:lvlJc w:val="left"/>
      <w:pPr>
        <w:tabs>
          <w:tab w:val="num" w:pos="4680"/>
        </w:tabs>
        <w:ind w:left="4680" w:hanging="360"/>
      </w:pPr>
    </w:lvl>
    <w:lvl w:ilvl="7" w:tplc="1ED6534E" w:tentative="1">
      <w:start w:val="1"/>
      <w:numFmt w:val="decimal"/>
      <w:lvlText w:val="%8."/>
      <w:lvlJc w:val="left"/>
      <w:pPr>
        <w:tabs>
          <w:tab w:val="num" w:pos="5400"/>
        </w:tabs>
        <w:ind w:left="5400" w:hanging="360"/>
      </w:pPr>
    </w:lvl>
    <w:lvl w:ilvl="8" w:tplc="63BC8B2E" w:tentative="1">
      <w:start w:val="1"/>
      <w:numFmt w:val="decimal"/>
      <w:lvlText w:val="%9."/>
      <w:lvlJc w:val="left"/>
      <w:pPr>
        <w:tabs>
          <w:tab w:val="num" w:pos="6120"/>
        </w:tabs>
        <w:ind w:left="6120" w:hanging="360"/>
      </w:pPr>
    </w:lvl>
  </w:abstractNum>
  <w:abstractNum w:abstractNumId="28" w15:restartNumberingAfterBreak="0">
    <w:nsid w:val="3BAA36D4"/>
    <w:multiLevelType w:val="multilevel"/>
    <w:tmpl w:val="80DAA7E6"/>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bullet"/>
      <w:lvlText w:val=""/>
      <w:lvlJc w:val="left"/>
      <w:pPr>
        <w:ind w:left="2160" w:firstLine="2520"/>
      </w:pPr>
      <w:rPr>
        <w:rFonts w:ascii="Symbol" w:hAnsi="Symbol" w:hint="default"/>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29" w15:restartNumberingAfterBreak="0">
    <w:nsid w:val="3C3A4CC5"/>
    <w:multiLevelType w:val="hybridMultilevel"/>
    <w:tmpl w:val="E3C462B8"/>
    <w:lvl w:ilvl="0" w:tplc="04080001">
      <w:start w:val="1"/>
      <w:numFmt w:val="bullet"/>
      <w:lvlText w:val=""/>
      <w:lvlJc w:val="left"/>
      <w:pPr>
        <w:ind w:left="720" w:hanging="360"/>
      </w:pPr>
      <w:rPr>
        <w:rFonts w:ascii="Symbol" w:hAnsi="Symbol"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3EBE3591"/>
    <w:multiLevelType w:val="multilevel"/>
    <w:tmpl w:val="6FA2352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1" w15:restartNumberingAfterBreak="0">
    <w:nsid w:val="43386BD5"/>
    <w:multiLevelType w:val="hybridMultilevel"/>
    <w:tmpl w:val="40CC3D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44E24658"/>
    <w:multiLevelType w:val="multilevel"/>
    <w:tmpl w:val="34C491A0"/>
    <w:lvl w:ilvl="0">
      <w:start w:val="1"/>
      <w:numFmt w:val="decimal"/>
      <w:lvlText w:val="%1."/>
      <w:lvlJc w:val="right"/>
      <w:pPr>
        <w:tabs>
          <w:tab w:val="num" w:pos="1021"/>
        </w:tabs>
        <w:ind w:left="851" w:firstLine="0"/>
      </w:pPr>
      <w:rPr>
        <w:rFonts w:hint="default"/>
        <w:u w:val="none"/>
      </w:rPr>
    </w:lvl>
    <w:lvl w:ilvl="1">
      <w:start w:val="1"/>
      <w:numFmt w:val="decimal"/>
      <w:lvlText w:val="%1.%2."/>
      <w:lvlJc w:val="right"/>
      <w:pPr>
        <w:tabs>
          <w:tab w:val="num" w:pos="2688"/>
        </w:tabs>
        <w:ind w:left="2518" w:firstLine="0"/>
      </w:pPr>
      <w:rPr>
        <w:rFonts w:hint="default"/>
        <w:u w:val="none"/>
      </w:rPr>
    </w:lvl>
    <w:lvl w:ilvl="2">
      <w:start w:val="1"/>
      <w:numFmt w:val="decimal"/>
      <w:lvlText w:val="%1.%2.%3."/>
      <w:lvlJc w:val="right"/>
      <w:pPr>
        <w:tabs>
          <w:tab w:val="num" w:pos="4355"/>
        </w:tabs>
        <w:ind w:left="4185" w:firstLine="0"/>
      </w:pPr>
      <w:rPr>
        <w:rFonts w:hint="default"/>
        <w:u w:val="none"/>
      </w:rPr>
    </w:lvl>
    <w:lvl w:ilvl="3">
      <w:start w:val="1"/>
      <w:numFmt w:val="decimal"/>
      <w:lvlText w:val="%1.%2.%3.%4."/>
      <w:lvlJc w:val="right"/>
      <w:pPr>
        <w:tabs>
          <w:tab w:val="num" w:pos="6022"/>
        </w:tabs>
        <w:ind w:left="5852" w:firstLine="0"/>
      </w:pPr>
      <w:rPr>
        <w:rFonts w:hint="default"/>
        <w:u w:val="none"/>
      </w:rPr>
    </w:lvl>
    <w:lvl w:ilvl="4">
      <w:start w:val="1"/>
      <w:numFmt w:val="decimal"/>
      <w:lvlText w:val="%1.%2.%3.%4.%5."/>
      <w:lvlJc w:val="right"/>
      <w:pPr>
        <w:tabs>
          <w:tab w:val="num" w:pos="7689"/>
        </w:tabs>
        <w:ind w:left="7519" w:firstLine="0"/>
      </w:pPr>
      <w:rPr>
        <w:rFonts w:hint="default"/>
        <w:u w:val="none"/>
      </w:rPr>
    </w:lvl>
    <w:lvl w:ilvl="5">
      <w:start w:val="1"/>
      <w:numFmt w:val="decimal"/>
      <w:lvlText w:val="%1.%2.%3.%4.%5.%6."/>
      <w:lvlJc w:val="right"/>
      <w:pPr>
        <w:tabs>
          <w:tab w:val="num" w:pos="9356"/>
        </w:tabs>
        <w:ind w:left="9186" w:firstLine="0"/>
      </w:pPr>
      <w:rPr>
        <w:rFonts w:hint="default"/>
        <w:u w:val="none"/>
      </w:rPr>
    </w:lvl>
    <w:lvl w:ilvl="6">
      <w:start w:val="1"/>
      <w:numFmt w:val="decimal"/>
      <w:lvlText w:val="%1.%2.%3.%4.%5.%6.%7."/>
      <w:lvlJc w:val="right"/>
      <w:pPr>
        <w:tabs>
          <w:tab w:val="num" w:pos="11023"/>
        </w:tabs>
        <w:ind w:left="10853" w:firstLine="0"/>
      </w:pPr>
      <w:rPr>
        <w:rFonts w:hint="default"/>
        <w:u w:val="none"/>
      </w:rPr>
    </w:lvl>
    <w:lvl w:ilvl="7">
      <w:start w:val="1"/>
      <w:numFmt w:val="decimal"/>
      <w:lvlText w:val="%1.%2.%3.%4.%5.%6.%7.%8."/>
      <w:lvlJc w:val="right"/>
      <w:pPr>
        <w:tabs>
          <w:tab w:val="num" w:pos="12690"/>
        </w:tabs>
        <w:ind w:left="12520" w:firstLine="0"/>
      </w:pPr>
      <w:rPr>
        <w:rFonts w:hint="default"/>
        <w:u w:val="none"/>
      </w:rPr>
    </w:lvl>
    <w:lvl w:ilvl="8">
      <w:start w:val="1"/>
      <w:numFmt w:val="decimal"/>
      <w:lvlText w:val="%1.%2.%3.%4.%5.%6.%7.%8.%9."/>
      <w:lvlJc w:val="right"/>
      <w:pPr>
        <w:tabs>
          <w:tab w:val="num" w:pos="14357"/>
        </w:tabs>
        <w:ind w:left="14187" w:firstLine="0"/>
      </w:pPr>
      <w:rPr>
        <w:rFonts w:hint="default"/>
        <w:u w:val="none"/>
      </w:rPr>
    </w:lvl>
  </w:abstractNum>
  <w:abstractNum w:abstractNumId="33" w15:restartNumberingAfterBreak="0">
    <w:nsid w:val="45546048"/>
    <w:multiLevelType w:val="hybridMultilevel"/>
    <w:tmpl w:val="0F20ACCE"/>
    <w:lvl w:ilvl="0" w:tplc="04080001">
      <w:start w:val="1"/>
      <w:numFmt w:val="bullet"/>
      <w:lvlText w:val=""/>
      <w:lvlJc w:val="left"/>
      <w:pPr>
        <w:ind w:left="928" w:hanging="360"/>
      </w:pPr>
      <w:rPr>
        <w:rFonts w:ascii="Symbol" w:hAnsi="Symbol" w:hint="default"/>
      </w:rPr>
    </w:lvl>
    <w:lvl w:ilvl="1" w:tplc="04080003" w:tentative="1">
      <w:start w:val="1"/>
      <w:numFmt w:val="bullet"/>
      <w:lvlText w:val="o"/>
      <w:lvlJc w:val="left"/>
      <w:pPr>
        <w:ind w:left="1648" w:hanging="360"/>
      </w:pPr>
      <w:rPr>
        <w:rFonts w:ascii="Courier New" w:hAnsi="Courier New" w:cs="Courier New" w:hint="default"/>
      </w:rPr>
    </w:lvl>
    <w:lvl w:ilvl="2" w:tplc="04080005" w:tentative="1">
      <w:start w:val="1"/>
      <w:numFmt w:val="bullet"/>
      <w:lvlText w:val=""/>
      <w:lvlJc w:val="left"/>
      <w:pPr>
        <w:ind w:left="2368" w:hanging="360"/>
      </w:pPr>
      <w:rPr>
        <w:rFonts w:ascii="Wingdings" w:hAnsi="Wingdings" w:hint="default"/>
      </w:rPr>
    </w:lvl>
    <w:lvl w:ilvl="3" w:tplc="04080001" w:tentative="1">
      <w:start w:val="1"/>
      <w:numFmt w:val="bullet"/>
      <w:lvlText w:val=""/>
      <w:lvlJc w:val="left"/>
      <w:pPr>
        <w:ind w:left="3088" w:hanging="360"/>
      </w:pPr>
      <w:rPr>
        <w:rFonts w:ascii="Symbol" w:hAnsi="Symbol" w:hint="default"/>
      </w:rPr>
    </w:lvl>
    <w:lvl w:ilvl="4" w:tplc="04080003" w:tentative="1">
      <w:start w:val="1"/>
      <w:numFmt w:val="bullet"/>
      <w:lvlText w:val="o"/>
      <w:lvlJc w:val="left"/>
      <w:pPr>
        <w:ind w:left="3808" w:hanging="360"/>
      </w:pPr>
      <w:rPr>
        <w:rFonts w:ascii="Courier New" w:hAnsi="Courier New" w:cs="Courier New" w:hint="default"/>
      </w:rPr>
    </w:lvl>
    <w:lvl w:ilvl="5" w:tplc="04080005" w:tentative="1">
      <w:start w:val="1"/>
      <w:numFmt w:val="bullet"/>
      <w:lvlText w:val=""/>
      <w:lvlJc w:val="left"/>
      <w:pPr>
        <w:ind w:left="4528" w:hanging="360"/>
      </w:pPr>
      <w:rPr>
        <w:rFonts w:ascii="Wingdings" w:hAnsi="Wingdings" w:hint="default"/>
      </w:rPr>
    </w:lvl>
    <w:lvl w:ilvl="6" w:tplc="04080001" w:tentative="1">
      <w:start w:val="1"/>
      <w:numFmt w:val="bullet"/>
      <w:lvlText w:val=""/>
      <w:lvlJc w:val="left"/>
      <w:pPr>
        <w:ind w:left="5248" w:hanging="360"/>
      </w:pPr>
      <w:rPr>
        <w:rFonts w:ascii="Symbol" w:hAnsi="Symbol" w:hint="default"/>
      </w:rPr>
    </w:lvl>
    <w:lvl w:ilvl="7" w:tplc="04080003" w:tentative="1">
      <w:start w:val="1"/>
      <w:numFmt w:val="bullet"/>
      <w:lvlText w:val="o"/>
      <w:lvlJc w:val="left"/>
      <w:pPr>
        <w:ind w:left="5968" w:hanging="360"/>
      </w:pPr>
      <w:rPr>
        <w:rFonts w:ascii="Courier New" w:hAnsi="Courier New" w:cs="Courier New" w:hint="default"/>
      </w:rPr>
    </w:lvl>
    <w:lvl w:ilvl="8" w:tplc="04080005" w:tentative="1">
      <w:start w:val="1"/>
      <w:numFmt w:val="bullet"/>
      <w:lvlText w:val=""/>
      <w:lvlJc w:val="left"/>
      <w:pPr>
        <w:ind w:left="6688" w:hanging="360"/>
      </w:pPr>
      <w:rPr>
        <w:rFonts w:ascii="Wingdings" w:hAnsi="Wingdings" w:hint="default"/>
      </w:rPr>
    </w:lvl>
  </w:abstractNum>
  <w:abstractNum w:abstractNumId="34" w15:restartNumberingAfterBreak="0">
    <w:nsid w:val="48F35A78"/>
    <w:multiLevelType w:val="hybridMultilevel"/>
    <w:tmpl w:val="BE72D2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49272EE5"/>
    <w:multiLevelType w:val="multilevel"/>
    <w:tmpl w:val="88AC9A16"/>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6" w15:restartNumberingAfterBreak="0">
    <w:nsid w:val="4C3607F7"/>
    <w:multiLevelType w:val="multilevel"/>
    <w:tmpl w:val="7AD48CCE"/>
    <w:lvl w:ilvl="0">
      <w:start w:val="5"/>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7" w15:restartNumberingAfterBreak="0">
    <w:nsid w:val="4D254949"/>
    <w:multiLevelType w:val="hybridMultilevel"/>
    <w:tmpl w:val="77ECFDC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8" w15:restartNumberingAfterBreak="0">
    <w:nsid w:val="5366337B"/>
    <w:multiLevelType w:val="hybridMultilevel"/>
    <w:tmpl w:val="8C6A29E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9" w15:restartNumberingAfterBreak="0">
    <w:nsid w:val="53E37B50"/>
    <w:multiLevelType w:val="hybridMultilevel"/>
    <w:tmpl w:val="D5B630F2"/>
    <w:lvl w:ilvl="0" w:tplc="04080017">
      <w:start w:val="1"/>
      <w:numFmt w:val="lowerLetter"/>
      <w:lvlText w:val="%1)"/>
      <w:lvlJc w:val="left"/>
      <w:pPr>
        <w:ind w:left="928" w:hanging="360"/>
      </w:pPr>
    </w:lvl>
    <w:lvl w:ilvl="1" w:tplc="04080019">
      <w:start w:val="1"/>
      <w:numFmt w:val="lowerLetter"/>
      <w:lvlText w:val="%2."/>
      <w:lvlJc w:val="left"/>
      <w:pPr>
        <w:ind w:left="1648" w:hanging="360"/>
      </w:pPr>
    </w:lvl>
    <w:lvl w:ilvl="2" w:tplc="0408001B" w:tentative="1">
      <w:start w:val="1"/>
      <w:numFmt w:val="lowerRoman"/>
      <w:lvlText w:val="%3."/>
      <w:lvlJc w:val="right"/>
      <w:pPr>
        <w:ind w:left="2368" w:hanging="180"/>
      </w:pPr>
    </w:lvl>
    <w:lvl w:ilvl="3" w:tplc="0408000F" w:tentative="1">
      <w:start w:val="1"/>
      <w:numFmt w:val="decimal"/>
      <w:lvlText w:val="%4."/>
      <w:lvlJc w:val="left"/>
      <w:pPr>
        <w:ind w:left="3088" w:hanging="360"/>
      </w:pPr>
    </w:lvl>
    <w:lvl w:ilvl="4" w:tplc="04080019" w:tentative="1">
      <w:start w:val="1"/>
      <w:numFmt w:val="lowerLetter"/>
      <w:lvlText w:val="%5."/>
      <w:lvlJc w:val="left"/>
      <w:pPr>
        <w:ind w:left="3808" w:hanging="360"/>
      </w:pPr>
    </w:lvl>
    <w:lvl w:ilvl="5" w:tplc="0408001B" w:tentative="1">
      <w:start w:val="1"/>
      <w:numFmt w:val="lowerRoman"/>
      <w:lvlText w:val="%6."/>
      <w:lvlJc w:val="right"/>
      <w:pPr>
        <w:ind w:left="4528" w:hanging="180"/>
      </w:pPr>
    </w:lvl>
    <w:lvl w:ilvl="6" w:tplc="0408000F" w:tentative="1">
      <w:start w:val="1"/>
      <w:numFmt w:val="decimal"/>
      <w:lvlText w:val="%7."/>
      <w:lvlJc w:val="left"/>
      <w:pPr>
        <w:ind w:left="5248" w:hanging="360"/>
      </w:pPr>
    </w:lvl>
    <w:lvl w:ilvl="7" w:tplc="04080019" w:tentative="1">
      <w:start w:val="1"/>
      <w:numFmt w:val="lowerLetter"/>
      <w:lvlText w:val="%8."/>
      <w:lvlJc w:val="left"/>
      <w:pPr>
        <w:ind w:left="5968" w:hanging="360"/>
      </w:pPr>
    </w:lvl>
    <w:lvl w:ilvl="8" w:tplc="0408001B" w:tentative="1">
      <w:start w:val="1"/>
      <w:numFmt w:val="lowerRoman"/>
      <w:lvlText w:val="%9."/>
      <w:lvlJc w:val="right"/>
      <w:pPr>
        <w:ind w:left="6688" w:hanging="180"/>
      </w:pPr>
    </w:lvl>
  </w:abstractNum>
  <w:abstractNum w:abstractNumId="40" w15:restartNumberingAfterBreak="0">
    <w:nsid w:val="545918AD"/>
    <w:multiLevelType w:val="hybridMultilevel"/>
    <w:tmpl w:val="CE46FA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550F65A2"/>
    <w:multiLevelType w:val="hybridMultilevel"/>
    <w:tmpl w:val="8196D770"/>
    <w:lvl w:ilvl="0" w:tplc="34749662">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2" w15:restartNumberingAfterBreak="0">
    <w:nsid w:val="594D2662"/>
    <w:multiLevelType w:val="hybridMultilevel"/>
    <w:tmpl w:val="740086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5A6D5BA4"/>
    <w:multiLevelType w:val="hybridMultilevel"/>
    <w:tmpl w:val="818C3E62"/>
    <w:lvl w:ilvl="0" w:tplc="AA642CB6">
      <w:start w:val="2"/>
      <w:numFmt w:val="decimal"/>
      <w:lvlText w:val="%1."/>
      <w:lvlJc w:val="left"/>
      <w:pPr>
        <w:ind w:left="1080" w:hanging="360"/>
      </w:pPr>
      <w:rPr>
        <w:rFonts w:hint="default"/>
        <w:b/>
        <w:i w:val="0"/>
        <w:sz w:val="24"/>
        <w:szCs w:val="24"/>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4" w15:restartNumberingAfterBreak="0">
    <w:nsid w:val="5B71396D"/>
    <w:multiLevelType w:val="hybridMultilevel"/>
    <w:tmpl w:val="89E0BA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 w15:restartNumberingAfterBreak="0">
    <w:nsid w:val="5B8C5274"/>
    <w:multiLevelType w:val="hybridMultilevel"/>
    <w:tmpl w:val="E79A7FF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6" w15:restartNumberingAfterBreak="0">
    <w:nsid w:val="5DD02CA4"/>
    <w:multiLevelType w:val="hybridMultilevel"/>
    <w:tmpl w:val="9E28E58E"/>
    <w:lvl w:ilvl="0" w:tplc="2E6C6D5E">
      <w:start w:val="1"/>
      <w:numFmt w:val="decimal"/>
      <w:lvlText w:val="%1."/>
      <w:lvlJc w:val="left"/>
      <w:pPr>
        <w:tabs>
          <w:tab w:val="num" w:pos="720"/>
        </w:tabs>
        <w:ind w:left="720" w:hanging="360"/>
      </w:pPr>
    </w:lvl>
    <w:lvl w:ilvl="1" w:tplc="0B2E1E52" w:tentative="1">
      <w:start w:val="1"/>
      <w:numFmt w:val="decimal"/>
      <w:lvlText w:val="%2."/>
      <w:lvlJc w:val="left"/>
      <w:pPr>
        <w:tabs>
          <w:tab w:val="num" w:pos="1440"/>
        </w:tabs>
        <w:ind w:left="1440" w:hanging="360"/>
      </w:pPr>
    </w:lvl>
    <w:lvl w:ilvl="2" w:tplc="99FC04EA" w:tentative="1">
      <w:start w:val="1"/>
      <w:numFmt w:val="decimal"/>
      <w:lvlText w:val="%3."/>
      <w:lvlJc w:val="left"/>
      <w:pPr>
        <w:tabs>
          <w:tab w:val="num" w:pos="2160"/>
        </w:tabs>
        <w:ind w:left="2160" w:hanging="360"/>
      </w:pPr>
    </w:lvl>
    <w:lvl w:ilvl="3" w:tplc="EC40E0D2" w:tentative="1">
      <w:start w:val="1"/>
      <w:numFmt w:val="decimal"/>
      <w:lvlText w:val="%4."/>
      <w:lvlJc w:val="left"/>
      <w:pPr>
        <w:tabs>
          <w:tab w:val="num" w:pos="2880"/>
        </w:tabs>
        <w:ind w:left="2880" w:hanging="360"/>
      </w:pPr>
    </w:lvl>
    <w:lvl w:ilvl="4" w:tplc="82325624" w:tentative="1">
      <w:start w:val="1"/>
      <w:numFmt w:val="decimal"/>
      <w:lvlText w:val="%5."/>
      <w:lvlJc w:val="left"/>
      <w:pPr>
        <w:tabs>
          <w:tab w:val="num" w:pos="3600"/>
        </w:tabs>
        <w:ind w:left="3600" w:hanging="360"/>
      </w:pPr>
    </w:lvl>
    <w:lvl w:ilvl="5" w:tplc="070A8D40" w:tentative="1">
      <w:start w:val="1"/>
      <w:numFmt w:val="decimal"/>
      <w:lvlText w:val="%6."/>
      <w:lvlJc w:val="left"/>
      <w:pPr>
        <w:tabs>
          <w:tab w:val="num" w:pos="4320"/>
        </w:tabs>
        <w:ind w:left="4320" w:hanging="360"/>
      </w:pPr>
    </w:lvl>
    <w:lvl w:ilvl="6" w:tplc="606A53CC" w:tentative="1">
      <w:start w:val="1"/>
      <w:numFmt w:val="decimal"/>
      <w:lvlText w:val="%7."/>
      <w:lvlJc w:val="left"/>
      <w:pPr>
        <w:tabs>
          <w:tab w:val="num" w:pos="5040"/>
        </w:tabs>
        <w:ind w:left="5040" w:hanging="360"/>
      </w:pPr>
    </w:lvl>
    <w:lvl w:ilvl="7" w:tplc="3536D930" w:tentative="1">
      <w:start w:val="1"/>
      <w:numFmt w:val="decimal"/>
      <w:lvlText w:val="%8."/>
      <w:lvlJc w:val="left"/>
      <w:pPr>
        <w:tabs>
          <w:tab w:val="num" w:pos="5760"/>
        </w:tabs>
        <w:ind w:left="5760" w:hanging="360"/>
      </w:pPr>
    </w:lvl>
    <w:lvl w:ilvl="8" w:tplc="A7841D94" w:tentative="1">
      <w:start w:val="1"/>
      <w:numFmt w:val="decimal"/>
      <w:lvlText w:val="%9."/>
      <w:lvlJc w:val="left"/>
      <w:pPr>
        <w:tabs>
          <w:tab w:val="num" w:pos="6480"/>
        </w:tabs>
        <w:ind w:left="6480" w:hanging="360"/>
      </w:pPr>
    </w:lvl>
  </w:abstractNum>
  <w:abstractNum w:abstractNumId="47" w15:restartNumberingAfterBreak="0">
    <w:nsid w:val="5E4D0133"/>
    <w:multiLevelType w:val="hybridMultilevel"/>
    <w:tmpl w:val="603C59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5FEA5C6C"/>
    <w:multiLevelType w:val="hybridMultilevel"/>
    <w:tmpl w:val="AE78BFAA"/>
    <w:lvl w:ilvl="0" w:tplc="04080001">
      <w:start w:val="1"/>
      <w:numFmt w:val="bullet"/>
      <w:lvlText w:val=""/>
      <w:lvlJc w:val="left"/>
      <w:pPr>
        <w:ind w:left="1335" w:hanging="360"/>
      </w:pPr>
      <w:rPr>
        <w:rFonts w:ascii="Symbol" w:hAnsi="Symbol" w:hint="default"/>
      </w:rPr>
    </w:lvl>
    <w:lvl w:ilvl="1" w:tplc="04080003" w:tentative="1">
      <w:start w:val="1"/>
      <w:numFmt w:val="bullet"/>
      <w:lvlText w:val="o"/>
      <w:lvlJc w:val="left"/>
      <w:pPr>
        <w:ind w:left="2055" w:hanging="360"/>
      </w:pPr>
      <w:rPr>
        <w:rFonts w:ascii="Courier New" w:hAnsi="Courier New" w:cs="Courier New" w:hint="default"/>
      </w:rPr>
    </w:lvl>
    <w:lvl w:ilvl="2" w:tplc="04080005" w:tentative="1">
      <w:start w:val="1"/>
      <w:numFmt w:val="bullet"/>
      <w:lvlText w:val=""/>
      <w:lvlJc w:val="left"/>
      <w:pPr>
        <w:ind w:left="2775" w:hanging="360"/>
      </w:pPr>
      <w:rPr>
        <w:rFonts w:ascii="Wingdings" w:hAnsi="Wingdings" w:hint="default"/>
      </w:rPr>
    </w:lvl>
    <w:lvl w:ilvl="3" w:tplc="04080001" w:tentative="1">
      <w:start w:val="1"/>
      <w:numFmt w:val="bullet"/>
      <w:lvlText w:val=""/>
      <w:lvlJc w:val="left"/>
      <w:pPr>
        <w:ind w:left="3495" w:hanging="360"/>
      </w:pPr>
      <w:rPr>
        <w:rFonts w:ascii="Symbol" w:hAnsi="Symbol" w:hint="default"/>
      </w:rPr>
    </w:lvl>
    <w:lvl w:ilvl="4" w:tplc="04080003" w:tentative="1">
      <w:start w:val="1"/>
      <w:numFmt w:val="bullet"/>
      <w:lvlText w:val="o"/>
      <w:lvlJc w:val="left"/>
      <w:pPr>
        <w:ind w:left="4215" w:hanging="360"/>
      </w:pPr>
      <w:rPr>
        <w:rFonts w:ascii="Courier New" w:hAnsi="Courier New" w:cs="Courier New" w:hint="default"/>
      </w:rPr>
    </w:lvl>
    <w:lvl w:ilvl="5" w:tplc="04080005" w:tentative="1">
      <w:start w:val="1"/>
      <w:numFmt w:val="bullet"/>
      <w:lvlText w:val=""/>
      <w:lvlJc w:val="left"/>
      <w:pPr>
        <w:ind w:left="4935" w:hanging="360"/>
      </w:pPr>
      <w:rPr>
        <w:rFonts w:ascii="Wingdings" w:hAnsi="Wingdings" w:hint="default"/>
      </w:rPr>
    </w:lvl>
    <w:lvl w:ilvl="6" w:tplc="04080001" w:tentative="1">
      <w:start w:val="1"/>
      <w:numFmt w:val="bullet"/>
      <w:lvlText w:val=""/>
      <w:lvlJc w:val="left"/>
      <w:pPr>
        <w:ind w:left="5655" w:hanging="360"/>
      </w:pPr>
      <w:rPr>
        <w:rFonts w:ascii="Symbol" w:hAnsi="Symbol" w:hint="default"/>
      </w:rPr>
    </w:lvl>
    <w:lvl w:ilvl="7" w:tplc="04080003" w:tentative="1">
      <w:start w:val="1"/>
      <w:numFmt w:val="bullet"/>
      <w:lvlText w:val="o"/>
      <w:lvlJc w:val="left"/>
      <w:pPr>
        <w:ind w:left="6375" w:hanging="360"/>
      </w:pPr>
      <w:rPr>
        <w:rFonts w:ascii="Courier New" w:hAnsi="Courier New" w:cs="Courier New" w:hint="default"/>
      </w:rPr>
    </w:lvl>
    <w:lvl w:ilvl="8" w:tplc="04080005" w:tentative="1">
      <w:start w:val="1"/>
      <w:numFmt w:val="bullet"/>
      <w:lvlText w:val=""/>
      <w:lvlJc w:val="left"/>
      <w:pPr>
        <w:ind w:left="7095" w:hanging="360"/>
      </w:pPr>
      <w:rPr>
        <w:rFonts w:ascii="Wingdings" w:hAnsi="Wingdings" w:hint="default"/>
      </w:rPr>
    </w:lvl>
  </w:abstractNum>
  <w:abstractNum w:abstractNumId="49" w15:restartNumberingAfterBreak="0">
    <w:nsid w:val="603B7367"/>
    <w:multiLevelType w:val="hybridMultilevel"/>
    <w:tmpl w:val="EDF2F9A6"/>
    <w:lvl w:ilvl="0" w:tplc="00449398">
      <w:start w:val="1"/>
      <w:numFmt w:val="bullet"/>
      <w:lvlText w:val="o"/>
      <w:lvlJc w:val="left"/>
      <w:pPr>
        <w:tabs>
          <w:tab w:val="num" w:pos="720"/>
        </w:tabs>
        <w:ind w:left="720" w:hanging="360"/>
      </w:pPr>
      <w:rPr>
        <w:rFonts w:ascii="Courier New" w:hAnsi="Courier New" w:hint="default"/>
      </w:rPr>
    </w:lvl>
    <w:lvl w:ilvl="1" w:tplc="9788D882">
      <w:numFmt w:val="bullet"/>
      <w:lvlText w:val="o"/>
      <w:lvlJc w:val="left"/>
      <w:pPr>
        <w:tabs>
          <w:tab w:val="num" w:pos="1440"/>
        </w:tabs>
        <w:ind w:left="1440" w:hanging="360"/>
      </w:pPr>
      <w:rPr>
        <w:rFonts w:ascii="Courier New" w:hAnsi="Courier New" w:hint="default"/>
      </w:rPr>
    </w:lvl>
    <w:lvl w:ilvl="2" w:tplc="7DBAC15C" w:tentative="1">
      <w:start w:val="1"/>
      <w:numFmt w:val="bullet"/>
      <w:lvlText w:val="o"/>
      <w:lvlJc w:val="left"/>
      <w:pPr>
        <w:tabs>
          <w:tab w:val="num" w:pos="2160"/>
        </w:tabs>
        <w:ind w:left="2160" w:hanging="360"/>
      </w:pPr>
      <w:rPr>
        <w:rFonts w:ascii="Courier New" w:hAnsi="Courier New" w:hint="default"/>
      </w:rPr>
    </w:lvl>
    <w:lvl w:ilvl="3" w:tplc="94367750" w:tentative="1">
      <w:start w:val="1"/>
      <w:numFmt w:val="bullet"/>
      <w:lvlText w:val="o"/>
      <w:lvlJc w:val="left"/>
      <w:pPr>
        <w:tabs>
          <w:tab w:val="num" w:pos="2880"/>
        </w:tabs>
        <w:ind w:left="2880" w:hanging="360"/>
      </w:pPr>
      <w:rPr>
        <w:rFonts w:ascii="Courier New" w:hAnsi="Courier New" w:hint="default"/>
      </w:rPr>
    </w:lvl>
    <w:lvl w:ilvl="4" w:tplc="CA8A8E7A">
      <w:start w:val="1"/>
      <w:numFmt w:val="bullet"/>
      <w:lvlText w:val="o"/>
      <w:lvlJc w:val="left"/>
      <w:pPr>
        <w:tabs>
          <w:tab w:val="num" w:pos="3600"/>
        </w:tabs>
        <w:ind w:left="3600" w:hanging="360"/>
      </w:pPr>
      <w:rPr>
        <w:rFonts w:ascii="Courier New" w:hAnsi="Courier New" w:hint="default"/>
      </w:rPr>
    </w:lvl>
    <w:lvl w:ilvl="5" w:tplc="49AA8C0A" w:tentative="1">
      <w:start w:val="1"/>
      <w:numFmt w:val="bullet"/>
      <w:lvlText w:val="o"/>
      <w:lvlJc w:val="left"/>
      <w:pPr>
        <w:tabs>
          <w:tab w:val="num" w:pos="4320"/>
        </w:tabs>
        <w:ind w:left="4320" w:hanging="360"/>
      </w:pPr>
      <w:rPr>
        <w:rFonts w:ascii="Courier New" w:hAnsi="Courier New" w:hint="default"/>
      </w:rPr>
    </w:lvl>
    <w:lvl w:ilvl="6" w:tplc="C130CA9E" w:tentative="1">
      <w:start w:val="1"/>
      <w:numFmt w:val="bullet"/>
      <w:lvlText w:val="o"/>
      <w:lvlJc w:val="left"/>
      <w:pPr>
        <w:tabs>
          <w:tab w:val="num" w:pos="5040"/>
        </w:tabs>
        <w:ind w:left="5040" w:hanging="360"/>
      </w:pPr>
      <w:rPr>
        <w:rFonts w:ascii="Courier New" w:hAnsi="Courier New" w:hint="default"/>
      </w:rPr>
    </w:lvl>
    <w:lvl w:ilvl="7" w:tplc="C9205170" w:tentative="1">
      <w:start w:val="1"/>
      <w:numFmt w:val="bullet"/>
      <w:lvlText w:val="o"/>
      <w:lvlJc w:val="left"/>
      <w:pPr>
        <w:tabs>
          <w:tab w:val="num" w:pos="5760"/>
        </w:tabs>
        <w:ind w:left="5760" w:hanging="360"/>
      </w:pPr>
      <w:rPr>
        <w:rFonts w:ascii="Courier New" w:hAnsi="Courier New" w:hint="default"/>
      </w:rPr>
    </w:lvl>
    <w:lvl w:ilvl="8" w:tplc="913AFA00" w:tentative="1">
      <w:start w:val="1"/>
      <w:numFmt w:val="bullet"/>
      <w:lvlText w:val="o"/>
      <w:lvlJc w:val="left"/>
      <w:pPr>
        <w:tabs>
          <w:tab w:val="num" w:pos="6480"/>
        </w:tabs>
        <w:ind w:left="6480" w:hanging="360"/>
      </w:pPr>
      <w:rPr>
        <w:rFonts w:ascii="Courier New" w:hAnsi="Courier New" w:hint="default"/>
      </w:rPr>
    </w:lvl>
  </w:abstractNum>
  <w:abstractNum w:abstractNumId="50" w15:restartNumberingAfterBreak="0">
    <w:nsid w:val="62B464BF"/>
    <w:multiLevelType w:val="hybridMultilevel"/>
    <w:tmpl w:val="D5B630F2"/>
    <w:lvl w:ilvl="0" w:tplc="04080017">
      <w:start w:val="1"/>
      <w:numFmt w:val="lowerLetter"/>
      <w:lvlText w:val="%1)"/>
      <w:lvlJc w:val="left"/>
      <w:pPr>
        <w:ind w:left="928" w:hanging="360"/>
      </w:pPr>
    </w:lvl>
    <w:lvl w:ilvl="1" w:tplc="04080019">
      <w:start w:val="1"/>
      <w:numFmt w:val="lowerLetter"/>
      <w:lvlText w:val="%2."/>
      <w:lvlJc w:val="left"/>
      <w:pPr>
        <w:ind w:left="1648" w:hanging="360"/>
      </w:pPr>
    </w:lvl>
    <w:lvl w:ilvl="2" w:tplc="0408001B" w:tentative="1">
      <w:start w:val="1"/>
      <w:numFmt w:val="lowerRoman"/>
      <w:lvlText w:val="%3."/>
      <w:lvlJc w:val="right"/>
      <w:pPr>
        <w:ind w:left="2368" w:hanging="180"/>
      </w:pPr>
    </w:lvl>
    <w:lvl w:ilvl="3" w:tplc="0408000F" w:tentative="1">
      <w:start w:val="1"/>
      <w:numFmt w:val="decimal"/>
      <w:lvlText w:val="%4."/>
      <w:lvlJc w:val="left"/>
      <w:pPr>
        <w:ind w:left="3088" w:hanging="360"/>
      </w:pPr>
    </w:lvl>
    <w:lvl w:ilvl="4" w:tplc="04080019" w:tentative="1">
      <w:start w:val="1"/>
      <w:numFmt w:val="lowerLetter"/>
      <w:lvlText w:val="%5."/>
      <w:lvlJc w:val="left"/>
      <w:pPr>
        <w:ind w:left="3808" w:hanging="360"/>
      </w:pPr>
    </w:lvl>
    <w:lvl w:ilvl="5" w:tplc="0408001B" w:tentative="1">
      <w:start w:val="1"/>
      <w:numFmt w:val="lowerRoman"/>
      <w:lvlText w:val="%6."/>
      <w:lvlJc w:val="right"/>
      <w:pPr>
        <w:ind w:left="4528" w:hanging="180"/>
      </w:pPr>
    </w:lvl>
    <w:lvl w:ilvl="6" w:tplc="0408000F" w:tentative="1">
      <w:start w:val="1"/>
      <w:numFmt w:val="decimal"/>
      <w:lvlText w:val="%7."/>
      <w:lvlJc w:val="left"/>
      <w:pPr>
        <w:ind w:left="5248" w:hanging="360"/>
      </w:pPr>
    </w:lvl>
    <w:lvl w:ilvl="7" w:tplc="04080019" w:tentative="1">
      <w:start w:val="1"/>
      <w:numFmt w:val="lowerLetter"/>
      <w:lvlText w:val="%8."/>
      <w:lvlJc w:val="left"/>
      <w:pPr>
        <w:ind w:left="5968" w:hanging="360"/>
      </w:pPr>
    </w:lvl>
    <w:lvl w:ilvl="8" w:tplc="0408001B" w:tentative="1">
      <w:start w:val="1"/>
      <w:numFmt w:val="lowerRoman"/>
      <w:lvlText w:val="%9."/>
      <w:lvlJc w:val="right"/>
      <w:pPr>
        <w:ind w:left="6688" w:hanging="180"/>
      </w:pPr>
    </w:lvl>
  </w:abstractNum>
  <w:abstractNum w:abstractNumId="51" w15:restartNumberingAfterBreak="0">
    <w:nsid w:val="68526064"/>
    <w:multiLevelType w:val="multilevel"/>
    <w:tmpl w:val="80DAA7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bullet"/>
      <w:lvlText w:val=""/>
      <w:lvlJc w:val="left"/>
      <w:pPr>
        <w:ind w:left="2880" w:firstLine="2520"/>
      </w:pPr>
      <w:rPr>
        <w:rFonts w:ascii="Symbol" w:hAnsi="Symbol" w:hint="default"/>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15:restartNumberingAfterBreak="0">
    <w:nsid w:val="6EFE45E5"/>
    <w:multiLevelType w:val="multilevel"/>
    <w:tmpl w:val="70E0BE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15:restartNumberingAfterBreak="0">
    <w:nsid w:val="6F4B62B9"/>
    <w:multiLevelType w:val="hybridMultilevel"/>
    <w:tmpl w:val="4D7AAB2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4" w15:restartNumberingAfterBreak="0">
    <w:nsid w:val="6F501A68"/>
    <w:multiLevelType w:val="multilevel"/>
    <w:tmpl w:val="9E14CB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6FD47A44"/>
    <w:multiLevelType w:val="multilevel"/>
    <w:tmpl w:val="CC5A12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710A5F5B"/>
    <w:multiLevelType w:val="hybridMultilevel"/>
    <w:tmpl w:val="02248338"/>
    <w:lvl w:ilvl="0" w:tplc="9B4C2754">
      <w:start w:val="1"/>
      <w:numFmt w:val="bullet"/>
      <w:lvlText w:val="•"/>
      <w:lvlJc w:val="left"/>
      <w:pPr>
        <w:tabs>
          <w:tab w:val="num" w:pos="720"/>
        </w:tabs>
        <w:ind w:left="720" w:hanging="360"/>
      </w:pPr>
      <w:rPr>
        <w:rFonts w:ascii="Arial" w:hAnsi="Arial" w:hint="default"/>
      </w:rPr>
    </w:lvl>
    <w:lvl w:ilvl="1" w:tplc="30442272" w:tentative="1">
      <w:start w:val="1"/>
      <w:numFmt w:val="bullet"/>
      <w:lvlText w:val="•"/>
      <w:lvlJc w:val="left"/>
      <w:pPr>
        <w:tabs>
          <w:tab w:val="num" w:pos="1440"/>
        </w:tabs>
        <w:ind w:left="1440" w:hanging="360"/>
      </w:pPr>
      <w:rPr>
        <w:rFonts w:ascii="Arial" w:hAnsi="Arial" w:hint="default"/>
      </w:rPr>
    </w:lvl>
    <w:lvl w:ilvl="2" w:tplc="E646A6BE" w:tentative="1">
      <w:start w:val="1"/>
      <w:numFmt w:val="bullet"/>
      <w:lvlText w:val="•"/>
      <w:lvlJc w:val="left"/>
      <w:pPr>
        <w:tabs>
          <w:tab w:val="num" w:pos="2160"/>
        </w:tabs>
        <w:ind w:left="2160" w:hanging="360"/>
      </w:pPr>
      <w:rPr>
        <w:rFonts w:ascii="Arial" w:hAnsi="Arial" w:hint="default"/>
      </w:rPr>
    </w:lvl>
    <w:lvl w:ilvl="3" w:tplc="6B46D4F4" w:tentative="1">
      <w:start w:val="1"/>
      <w:numFmt w:val="bullet"/>
      <w:lvlText w:val="•"/>
      <w:lvlJc w:val="left"/>
      <w:pPr>
        <w:tabs>
          <w:tab w:val="num" w:pos="2880"/>
        </w:tabs>
        <w:ind w:left="2880" w:hanging="360"/>
      </w:pPr>
      <w:rPr>
        <w:rFonts w:ascii="Arial" w:hAnsi="Arial" w:hint="default"/>
      </w:rPr>
    </w:lvl>
    <w:lvl w:ilvl="4" w:tplc="55A406D2" w:tentative="1">
      <w:start w:val="1"/>
      <w:numFmt w:val="bullet"/>
      <w:lvlText w:val="•"/>
      <w:lvlJc w:val="left"/>
      <w:pPr>
        <w:tabs>
          <w:tab w:val="num" w:pos="3600"/>
        </w:tabs>
        <w:ind w:left="3600" w:hanging="360"/>
      </w:pPr>
      <w:rPr>
        <w:rFonts w:ascii="Arial" w:hAnsi="Arial" w:hint="default"/>
      </w:rPr>
    </w:lvl>
    <w:lvl w:ilvl="5" w:tplc="F4E22EF6" w:tentative="1">
      <w:start w:val="1"/>
      <w:numFmt w:val="bullet"/>
      <w:lvlText w:val="•"/>
      <w:lvlJc w:val="left"/>
      <w:pPr>
        <w:tabs>
          <w:tab w:val="num" w:pos="4320"/>
        </w:tabs>
        <w:ind w:left="4320" w:hanging="360"/>
      </w:pPr>
      <w:rPr>
        <w:rFonts w:ascii="Arial" w:hAnsi="Arial" w:hint="default"/>
      </w:rPr>
    </w:lvl>
    <w:lvl w:ilvl="6" w:tplc="120A795A" w:tentative="1">
      <w:start w:val="1"/>
      <w:numFmt w:val="bullet"/>
      <w:lvlText w:val="•"/>
      <w:lvlJc w:val="left"/>
      <w:pPr>
        <w:tabs>
          <w:tab w:val="num" w:pos="5040"/>
        </w:tabs>
        <w:ind w:left="5040" w:hanging="360"/>
      </w:pPr>
      <w:rPr>
        <w:rFonts w:ascii="Arial" w:hAnsi="Arial" w:hint="default"/>
      </w:rPr>
    </w:lvl>
    <w:lvl w:ilvl="7" w:tplc="F80C9E2E" w:tentative="1">
      <w:start w:val="1"/>
      <w:numFmt w:val="bullet"/>
      <w:lvlText w:val="•"/>
      <w:lvlJc w:val="left"/>
      <w:pPr>
        <w:tabs>
          <w:tab w:val="num" w:pos="5760"/>
        </w:tabs>
        <w:ind w:left="5760" w:hanging="360"/>
      </w:pPr>
      <w:rPr>
        <w:rFonts w:ascii="Arial" w:hAnsi="Arial" w:hint="default"/>
      </w:rPr>
    </w:lvl>
    <w:lvl w:ilvl="8" w:tplc="F20685A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7394455F"/>
    <w:multiLevelType w:val="hybridMultilevel"/>
    <w:tmpl w:val="1AC2C8DC"/>
    <w:lvl w:ilvl="0" w:tplc="38A8D9C8">
      <w:start w:val="1"/>
      <w:numFmt w:val="bullet"/>
      <w:lvlText w:val="•"/>
      <w:lvlJc w:val="left"/>
      <w:pPr>
        <w:tabs>
          <w:tab w:val="num" w:pos="720"/>
        </w:tabs>
        <w:ind w:left="720" w:hanging="360"/>
      </w:pPr>
      <w:rPr>
        <w:rFonts w:ascii="Arial" w:hAnsi="Arial" w:hint="default"/>
      </w:rPr>
    </w:lvl>
    <w:lvl w:ilvl="1" w:tplc="757C8D58" w:tentative="1">
      <w:start w:val="1"/>
      <w:numFmt w:val="bullet"/>
      <w:lvlText w:val="•"/>
      <w:lvlJc w:val="left"/>
      <w:pPr>
        <w:tabs>
          <w:tab w:val="num" w:pos="1440"/>
        </w:tabs>
        <w:ind w:left="1440" w:hanging="360"/>
      </w:pPr>
      <w:rPr>
        <w:rFonts w:ascii="Arial" w:hAnsi="Arial" w:hint="default"/>
      </w:rPr>
    </w:lvl>
    <w:lvl w:ilvl="2" w:tplc="DEF27F86" w:tentative="1">
      <w:start w:val="1"/>
      <w:numFmt w:val="bullet"/>
      <w:lvlText w:val="•"/>
      <w:lvlJc w:val="left"/>
      <w:pPr>
        <w:tabs>
          <w:tab w:val="num" w:pos="2160"/>
        </w:tabs>
        <w:ind w:left="2160" w:hanging="360"/>
      </w:pPr>
      <w:rPr>
        <w:rFonts w:ascii="Arial" w:hAnsi="Arial" w:hint="default"/>
      </w:rPr>
    </w:lvl>
    <w:lvl w:ilvl="3" w:tplc="AF1C4FB8" w:tentative="1">
      <w:start w:val="1"/>
      <w:numFmt w:val="bullet"/>
      <w:lvlText w:val="•"/>
      <w:lvlJc w:val="left"/>
      <w:pPr>
        <w:tabs>
          <w:tab w:val="num" w:pos="2880"/>
        </w:tabs>
        <w:ind w:left="2880" w:hanging="360"/>
      </w:pPr>
      <w:rPr>
        <w:rFonts w:ascii="Arial" w:hAnsi="Arial" w:hint="default"/>
      </w:rPr>
    </w:lvl>
    <w:lvl w:ilvl="4" w:tplc="B0E611BE" w:tentative="1">
      <w:start w:val="1"/>
      <w:numFmt w:val="bullet"/>
      <w:lvlText w:val="•"/>
      <w:lvlJc w:val="left"/>
      <w:pPr>
        <w:tabs>
          <w:tab w:val="num" w:pos="3600"/>
        </w:tabs>
        <w:ind w:left="3600" w:hanging="360"/>
      </w:pPr>
      <w:rPr>
        <w:rFonts w:ascii="Arial" w:hAnsi="Arial" w:hint="default"/>
      </w:rPr>
    </w:lvl>
    <w:lvl w:ilvl="5" w:tplc="12386DD2" w:tentative="1">
      <w:start w:val="1"/>
      <w:numFmt w:val="bullet"/>
      <w:lvlText w:val="•"/>
      <w:lvlJc w:val="left"/>
      <w:pPr>
        <w:tabs>
          <w:tab w:val="num" w:pos="4320"/>
        </w:tabs>
        <w:ind w:left="4320" w:hanging="360"/>
      </w:pPr>
      <w:rPr>
        <w:rFonts w:ascii="Arial" w:hAnsi="Arial" w:hint="default"/>
      </w:rPr>
    </w:lvl>
    <w:lvl w:ilvl="6" w:tplc="B45E226E" w:tentative="1">
      <w:start w:val="1"/>
      <w:numFmt w:val="bullet"/>
      <w:lvlText w:val="•"/>
      <w:lvlJc w:val="left"/>
      <w:pPr>
        <w:tabs>
          <w:tab w:val="num" w:pos="5040"/>
        </w:tabs>
        <w:ind w:left="5040" w:hanging="360"/>
      </w:pPr>
      <w:rPr>
        <w:rFonts w:ascii="Arial" w:hAnsi="Arial" w:hint="default"/>
      </w:rPr>
    </w:lvl>
    <w:lvl w:ilvl="7" w:tplc="16785C5A" w:tentative="1">
      <w:start w:val="1"/>
      <w:numFmt w:val="bullet"/>
      <w:lvlText w:val="•"/>
      <w:lvlJc w:val="left"/>
      <w:pPr>
        <w:tabs>
          <w:tab w:val="num" w:pos="5760"/>
        </w:tabs>
        <w:ind w:left="5760" w:hanging="360"/>
      </w:pPr>
      <w:rPr>
        <w:rFonts w:ascii="Arial" w:hAnsi="Arial" w:hint="default"/>
      </w:rPr>
    </w:lvl>
    <w:lvl w:ilvl="8" w:tplc="85046588"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752A1229"/>
    <w:multiLevelType w:val="multilevel"/>
    <w:tmpl w:val="CC8E2366"/>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9" w15:restartNumberingAfterBreak="0">
    <w:nsid w:val="7576101C"/>
    <w:multiLevelType w:val="hybridMultilevel"/>
    <w:tmpl w:val="346A47A6"/>
    <w:lvl w:ilvl="0" w:tplc="0408000F">
      <w:start w:val="1"/>
      <w:numFmt w:val="decimal"/>
      <w:lvlText w:val="%1."/>
      <w:lvlJc w:val="left"/>
      <w:pPr>
        <w:ind w:left="502" w:hanging="360"/>
      </w:pPr>
    </w:lvl>
    <w:lvl w:ilvl="1" w:tplc="04080019" w:tentative="1">
      <w:start w:val="1"/>
      <w:numFmt w:val="lowerLetter"/>
      <w:lvlText w:val="%2."/>
      <w:lvlJc w:val="left"/>
      <w:pPr>
        <w:ind w:left="1222" w:hanging="360"/>
      </w:pPr>
    </w:lvl>
    <w:lvl w:ilvl="2" w:tplc="0408001B" w:tentative="1">
      <w:start w:val="1"/>
      <w:numFmt w:val="lowerRoman"/>
      <w:lvlText w:val="%3."/>
      <w:lvlJc w:val="right"/>
      <w:pPr>
        <w:ind w:left="1942" w:hanging="180"/>
      </w:pPr>
    </w:lvl>
    <w:lvl w:ilvl="3" w:tplc="0408000F" w:tentative="1">
      <w:start w:val="1"/>
      <w:numFmt w:val="decimal"/>
      <w:lvlText w:val="%4."/>
      <w:lvlJc w:val="left"/>
      <w:pPr>
        <w:ind w:left="2662" w:hanging="360"/>
      </w:pPr>
    </w:lvl>
    <w:lvl w:ilvl="4" w:tplc="04080019" w:tentative="1">
      <w:start w:val="1"/>
      <w:numFmt w:val="lowerLetter"/>
      <w:lvlText w:val="%5."/>
      <w:lvlJc w:val="left"/>
      <w:pPr>
        <w:ind w:left="3382" w:hanging="360"/>
      </w:pPr>
    </w:lvl>
    <w:lvl w:ilvl="5" w:tplc="0408001B" w:tentative="1">
      <w:start w:val="1"/>
      <w:numFmt w:val="lowerRoman"/>
      <w:lvlText w:val="%6."/>
      <w:lvlJc w:val="right"/>
      <w:pPr>
        <w:ind w:left="4102" w:hanging="180"/>
      </w:pPr>
    </w:lvl>
    <w:lvl w:ilvl="6" w:tplc="0408000F" w:tentative="1">
      <w:start w:val="1"/>
      <w:numFmt w:val="decimal"/>
      <w:lvlText w:val="%7."/>
      <w:lvlJc w:val="left"/>
      <w:pPr>
        <w:ind w:left="4822" w:hanging="360"/>
      </w:pPr>
    </w:lvl>
    <w:lvl w:ilvl="7" w:tplc="04080019" w:tentative="1">
      <w:start w:val="1"/>
      <w:numFmt w:val="lowerLetter"/>
      <w:lvlText w:val="%8."/>
      <w:lvlJc w:val="left"/>
      <w:pPr>
        <w:ind w:left="5542" w:hanging="360"/>
      </w:pPr>
    </w:lvl>
    <w:lvl w:ilvl="8" w:tplc="0408001B" w:tentative="1">
      <w:start w:val="1"/>
      <w:numFmt w:val="lowerRoman"/>
      <w:lvlText w:val="%9."/>
      <w:lvlJc w:val="right"/>
      <w:pPr>
        <w:ind w:left="6262" w:hanging="180"/>
      </w:pPr>
    </w:lvl>
  </w:abstractNum>
  <w:abstractNum w:abstractNumId="60" w15:restartNumberingAfterBreak="0">
    <w:nsid w:val="759F372B"/>
    <w:multiLevelType w:val="hybridMultilevel"/>
    <w:tmpl w:val="F1D295E0"/>
    <w:lvl w:ilvl="0" w:tplc="04080017">
      <w:start w:val="1"/>
      <w:numFmt w:val="lowerLetter"/>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1" w15:restartNumberingAfterBreak="0">
    <w:nsid w:val="7843079C"/>
    <w:multiLevelType w:val="hybridMultilevel"/>
    <w:tmpl w:val="2D20B03E"/>
    <w:lvl w:ilvl="0" w:tplc="AC50076A">
      <w:start w:val="1"/>
      <w:numFmt w:val="bullet"/>
      <w:lvlText w:val="•"/>
      <w:lvlJc w:val="left"/>
      <w:pPr>
        <w:tabs>
          <w:tab w:val="num" w:pos="720"/>
        </w:tabs>
        <w:ind w:left="720" w:hanging="360"/>
      </w:pPr>
      <w:rPr>
        <w:rFonts w:ascii="Arial" w:hAnsi="Arial" w:hint="default"/>
      </w:rPr>
    </w:lvl>
    <w:lvl w:ilvl="1" w:tplc="DEEE1170" w:tentative="1">
      <w:start w:val="1"/>
      <w:numFmt w:val="bullet"/>
      <w:lvlText w:val="•"/>
      <w:lvlJc w:val="left"/>
      <w:pPr>
        <w:tabs>
          <w:tab w:val="num" w:pos="1440"/>
        </w:tabs>
        <w:ind w:left="1440" w:hanging="360"/>
      </w:pPr>
      <w:rPr>
        <w:rFonts w:ascii="Arial" w:hAnsi="Arial" w:hint="default"/>
      </w:rPr>
    </w:lvl>
    <w:lvl w:ilvl="2" w:tplc="52A272D2" w:tentative="1">
      <w:start w:val="1"/>
      <w:numFmt w:val="bullet"/>
      <w:lvlText w:val="•"/>
      <w:lvlJc w:val="left"/>
      <w:pPr>
        <w:tabs>
          <w:tab w:val="num" w:pos="2160"/>
        </w:tabs>
        <w:ind w:left="2160" w:hanging="360"/>
      </w:pPr>
      <w:rPr>
        <w:rFonts w:ascii="Arial" w:hAnsi="Arial" w:hint="default"/>
      </w:rPr>
    </w:lvl>
    <w:lvl w:ilvl="3" w:tplc="635C49F6" w:tentative="1">
      <w:start w:val="1"/>
      <w:numFmt w:val="bullet"/>
      <w:lvlText w:val="•"/>
      <w:lvlJc w:val="left"/>
      <w:pPr>
        <w:tabs>
          <w:tab w:val="num" w:pos="2880"/>
        </w:tabs>
        <w:ind w:left="2880" w:hanging="360"/>
      </w:pPr>
      <w:rPr>
        <w:rFonts w:ascii="Arial" w:hAnsi="Arial" w:hint="default"/>
      </w:rPr>
    </w:lvl>
    <w:lvl w:ilvl="4" w:tplc="D8826FB2" w:tentative="1">
      <w:start w:val="1"/>
      <w:numFmt w:val="bullet"/>
      <w:lvlText w:val="•"/>
      <w:lvlJc w:val="left"/>
      <w:pPr>
        <w:tabs>
          <w:tab w:val="num" w:pos="3600"/>
        </w:tabs>
        <w:ind w:left="3600" w:hanging="360"/>
      </w:pPr>
      <w:rPr>
        <w:rFonts w:ascii="Arial" w:hAnsi="Arial" w:hint="default"/>
      </w:rPr>
    </w:lvl>
    <w:lvl w:ilvl="5" w:tplc="5FACB992" w:tentative="1">
      <w:start w:val="1"/>
      <w:numFmt w:val="bullet"/>
      <w:lvlText w:val="•"/>
      <w:lvlJc w:val="left"/>
      <w:pPr>
        <w:tabs>
          <w:tab w:val="num" w:pos="4320"/>
        </w:tabs>
        <w:ind w:left="4320" w:hanging="360"/>
      </w:pPr>
      <w:rPr>
        <w:rFonts w:ascii="Arial" w:hAnsi="Arial" w:hint="default"/>
      </w:rPr>
    </w:lvl>
    <w:lvl w:ilvl="6" w:tplc="9E301E78" w:tentative="1">
      <w:start w:val="1"/>
      <w:numFmt w:val="bullet"/>
      <w:lvlText w:val="•"/>
      <w:lvlJc w:val="left"/>
      <w:pPr>
        <w:tabs>
          <w:tab w:val="num" w:pos="5040"/>
        </w:tabs>
        <w:ind w:left="5040" w:hanging="360"/>
      </w:pPr>
      <w:rPr>
        <w:rFonts w:ascii="Arial" w:hAnsi="Arial" w:hint="default"/>
      </w:rPr>
    </w:lvl>
    <w:lvl w:ilvl="7" w:tplc="2266E58C" w:tentative="1">
      <w:start w:val="1"/>
      <w:numFmt w:val="bullet"/>
      <w:lvlText w:val="•"/>
      <w:lvlJc w:val="left"/>
      <w:pPr>
        <w:tabs>
          <w:tab w:val="num" w:pos="5760"/>
        </w:tabs>
        <w:ind w:left="5760" w:hanging="360"/>
      </w:pPr>
      <w:rPr>
        <w:rFonts w:ascii="Arial" w:hAnsi="Arial" w:hint="default"/>
      </w:rPr>
    </w:lvl>
    <w:lvl w:ilvl="8" w:tplc="BF966FE4"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78813E63"/>
    <w:multiLevelType w:val="multilevel"/>
    <w:tmpl w:val="5EC66D7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63" w15:restartNumberingAfterBreak="0">
    <w:nsid w:val="7B4671FB"/>
    <w:multiLevelType w:val="hybridMultilevel"/>
    <w:tmpl w:val="D5B630F2"/>
    <w:lvl w:ilvl="0" w:tplc="04080017">
      <w:start w:val="1"/>
      <w:numFmt w:val="lowerLetter"/>
      <w:lvlText w:val="%1)"/>
      <w:lvlJc w:val="left"/>
      <w:pPr>
        <w:ind w:left="928" w:hanging="360"/>
      </w:pPr>
    </w:lvl>
    <w:lvl w:ilvl="1" w:tplc="04080019">
      <w:start w:val="1"/>
      <w:numFmt w:val="lowerLetter"/>
      <w:lvlText w:val="%2."/>
      <w:lvlJc w:val="left"/>
      <w:pPr>
        <w:ind w:left="1648" w:hanging="360"/>
      </w:pPr>
    </w:lvl>
    <w:lvl w:ilvl="2" w:tplc="0408001B" w:tentative="1">
      <w:start w:val="1"/>
      <w:numFmt w:val="lowerRoman"/>
      <w:lvlText w:val="%3."/>
      <w:lvlJc w:val="right"/>
      <w:pPr>
        <w:ind w:left="2368" w:hanging="180"/>
      </w:pPr>
    </w:lvl>
    <w:lvl w:ilvl="3" w:tplc="0408000F" w:tentative="1">
      <w:start w:val="1"/>
      <w:numFmt w:val="decimal"/>
      <w:lvlText w:val="%4."/>
      <w:lvlJc w:val="left"/>
      <w:pPr>
        <w:ind w:left="3088" w:hanging="360"/>
      </w:pPr>
    </w:lvl>
    <w:lvl w:ilvl="4" w:tplc="04080019" w:tentative="1">
      <w:start w:val="1"/>
      <w:numFmt w:val="lowerLetter"/>
      <w:lvlText w:val="%5."/>
      <w:lvlJc w:val="left"/>
      <w:pPr>
        <w:ind w:left="3808" w:hanging="360"/>
      </w:pPr>
    </w:lvl>
    <w:lvl w:ilvl="5" w:tplc="0408001B" w:tentative="1">
      <w:start w:val="1"/>
      <w:numFmt w:val="lowerRoman"/>
      <w:lvlText w:val="%6."/>
      <w:lvlJc w:val="right"/>
      <w:pPr>
        <w:ind w:left="4528" w:hanging="180"/>
      </w:pPr>
    </w:lvl>
    <w:lvl w:ilvl="6" w:tplc="0408000F" w:tentative="1">
      <w:start w:val="1"/>
      <w:numFmt w:val="decimal"/>
      <w:lvlText w:val="%7."/>
      <w:lvlJc w:val="left"/>
      <w:pPr>
        <w:ind w:left="5248" w:hanging="360"/>
      </w:pPr>
    </w:lvl>
    <w:lvl w:ilvl="7" w:tplc="04080019" w:tentative="1">
      <w:start w:val="1"/>
      <w:numFmt w:val="lowerLetter"/>
      <w:lvlText w:val="%8."/>
      <w:lvlJc w:val="left"/>
      <w:pPr>
        <w:ind w:left="5968" w:hanging="360"/>
      </w:pPr>
    </w:lvl>
    <w:lvl w:ilvl="8" w:tplc="0408001B" w:tentative="1">
      <w:start w:val="1"/>
      <w:numFmt w:val="lowerRoman"/>
      <w:lvlText w:val="%9."/>
      <w:lvlJc w:val="right"/>
      <w:pPr>
        <w:ind w:left="6688" w:hanging="180"/>
      </w:pPr>
    </w:lvl>
  </w:abstractNum>
  <w:abstractNum w:abstractNumId="64" w15:restartNumberingAfterBreak="0">
    <w:nsid w:val="7D98096B"/>
    <w:multiLevelType w:val="multilevel"/>
    <w:tmpl w:val="80DAA7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bullet"/>
      <w:lvlText w:val=""/>
      <w:lvlJc w:val="left"/>
      <w:pPr>
        <w:ind w:left="2880" w:firstLine="2520"/>
      </w:pPr>
      <w:rPr>
        <w:rFonts w:ascii="Symbol" w:hAnsi="Symbol" w:hint="default"/>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4"/>
  </w:num>
  <w:num w:numId="2">
    <w:abstractNumId w:val="58"/>
  </w:num>
  <w:num w:numId="3">
    <w:abstractNumId w:val="36"/>
  </w:num>
  <w:num w:numId="4">
    <w:abstractNumId w:val="55"/>
  </w:num>
  <w:num w:numId="5">
    <w:abstractNumId w:val="14"/>
  </w:num>
  <w:num w:numId="6">
    <w:abstractNumId w:val="3"/>
  </w:num>
  <w:num w:numId="7">
    <w:abstractNumId w:val="62"/>
  </w:num>
  <w:num w:numId="8">
    <w:abstractNumId w:val="4"/>
  </w:num>
  <w:num w:numId="9">
    <w:abstractNumId w:val="30"/>
  </w:num>
  <w:num w:numId="10">
    <w:abstractNumId w:val="35"/>
  </w:num>
  <w:num w:numId="11">
    <w:abstractNumId w:val="25"/>
  </w:num>
  <w:num w:numId="12">
    <w:abstractNumId w:val="15"/>
  </w:num>
  <w:num w:numId="13">
    <w:abstractNumId w:val="6"/>
  </w:num>
  <w:num w:numId="14">
    <w:abstractNumId w:val="26"/>
  </w:num>
  <w:num w:numId="15">
    <w:abstractNumId w:val="61"/>
  </w:num>
  <w:num w:numId="16">
    <w:abstractNumId w:val="8"/>
  </w:num>
  <w:num w:numId="17">
    <w:abstractNumId w:val="60"/>
  </w:num>
  <w:num w:numId="18">
    <w:abstractNumId w:val="19"/>
  </w:num>
  <w:num w:numId="19">
    <w:abstractNumId w:val="37"/>
  </w:num>
  <w:num w:numId="20">
    <w:abstractNumId w:val="34"/>
  </w:num>
  <w:num w:numId="21">
    <w:abstractNumId w:val="16"/>
  </w:num>
  <w:num w:numId="22">
    <w:abstractNumId w:val="59"/>
  </w:num>
  <w:num w:numId="23">
    <w:abstractNumId w:val="41"/>
  </w:num>
  <w:num w:numId="24">
    <w:abstractNumId w:val="12"/>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num>
  <w:num w:numId="29">
    <w:abstractNumId w:val="10"/>
  </w:num>
  <w:num w:numId="30">
    <w:abstractNumId w:val="23"/>
  </w:num>
  <w:num w:numId="31">
    <w:abstractNumId w:val="52"/>
  </w:num>
  <w:num w:numId="32">
    <w:abstractNumId w:val="24"/>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49"/>
  </w:num>
  <w:num w:numId="38">
    <w:abstractNumId w:val="27"/>
  </w:num>
  <w:num w:numId="39">
    <w:abstractNumId w:val="22"/>
  </w:num>
  <w:num w:numId="40">
    <w:abstractNumId w:val="11"/>
  </w:num>
  <w:num w:numId="41">
    <w:abstractNumId w:val="56"/>
  </w:num>
  <w:num w:numId="42">
    <w:abstractNumId w:val="57"/>
  </w:num>
  <w:num w:numId="43">
    <w:abstractNumId w:val="46"/>
  </w:num>
  <w:num w:numId="44">
    <w:abstractNumId w:val="7"/>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num>
  <w:num w:numId="50">
    <w:abstractNumId w:val="53"/>
  </w:num>
  <w:num w:numId="51">
    <w:abstractNumId w:val="5"/>
  </w:num>
  <w:num w:numId="52">
    <w:abstractNumId w:val="63"/>
  </w:num>
  <w:num w:numId="53">
    <w:abstractNumId w:val="44"/>
  </w:num>
  <w:num w:numId="54">
    <w:abstractNumId w:val="13"/>
  </w:num>
  <w:num w:numId="55">
    <w:abstractNumId w:val="39"/>
  </w:num>
  <w:num w:numId="56">
    <w:abstractNumId w:val="50"/>
  </w:num>
  <w:num w:numId="57">
    <w:abstractNumId w:val="17"/>
  </w:num>
  <w:num w:numId="58">
    <w:abstractNumId w:val="43"/>
  </w:num>
  <w:num w:numId="59">
    <w:abstractNumId w:val="40"/>
  </w:num>
  <w:num w:numId="60">
    <w:abstractNumId w:val="29"/>
  </w:num>
  <w:num w:numId="61">
    <w:abstractNumId w:val="45"/>
  </w:num>
  <w:num w:numId="62">
    <w:abstractNumId w:val="31"/>
  </w:num>
  <w:num w:numId="63">
    <w:abstractNumId w:val="42"/>
  </w:num>
  <w:num w:numId="64">
    <w:abstractNumId w:val="47"/>
  </w:num>
  <w:num w:numId="65">
    <w:abstractNumId w:val="38"/>
  </w:num>
  <w:num w:numId="66">
    <w:abstractNumId w:val="0"/>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1"/>
  </w:num>
  <w:num w:numId="69">
    <w:abstractNumId w:val="28"/>
  </w:num>
  <w:num w:numId="70">
    <w:abstractNumId w:val="64"/>
  </w:num>
  <w:num w:numId="71">
    <w:abstractNumId w:val="33"/>
  </w:num>
  <w:num w:numId="72">
    <w:abstractNumId w:val="1"/>
  </w:num>
  <w:num w:numId="73">
    <w:abstractNumId w:val="2"/>
  </w:num>
  <w:num w:numId="74">
    <w:abstractNumId w:val="48"/>
  </w:num>
  <w:num w:numId="75">
    <w:abstractNumId w:val="9"/>
  </w:num>
  <w:numIdMacAtCleanup w:val="6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kolaos Minadakis">
    <w15:presenceInfo w15:providerId="AD" w15:userId="S-1-5-21-676814388-1321436977-1990613996-89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63AA"/>
    <w:rsid w:val="00000B06"/>
    <w:rsid w:val="000061B5"/>
    <w:rsid w:val="00012894"/>
    <w:rsid w:val="00020954"/>
    <w:rsid w:val="0003159D"/>
    <w:rsid w:val="00036DA0"/>
    <w:rsid w:val="00041C91"/>
    <w:rsid w:val="00043823"/>
    <w:rsid w:val="000472E1"/>
    <w:rsid w:val="0004767D"/>
    <w:rsid w:val="00050D8A"/>
    <w:rsid w:val="00054626"/>
    <w:rsid w:val="00054795"/>
    <w:rsid w:val="000564CC"/>
    <w:rsid w:val="000605A8"/>
    <w:rsid w:val="0006495B"/>
    <w:rsid w:val="00071162"/>
    <w:rsid w:val="00071C34"/>
    <w:rsid w:val="00080F26"/>
    <w:rsid w:val="00081613"/>
    <w:rsid w:val="00085A39"/>
    <w:rsid w:val="00087EA7"/>
    <w:rsid w:val="00091692"/>
    <w:rsid w:val="00093A9D"/>
    <w:rsid w:val="00097F4A"/>
    <w:rsid w:val="000A2BA5"/>
    <w:rsid w:val="000A3150"/>
    <w:rsid w:val="000A3793"/>
    <w:rsid w:val="000B40DC"/>
    <w:rsid w:val="000B4BC5"/>
    <w:rsid w:val="000B5EB7"/>
    <w:rsid w:val="000B6164"/>
    <w:rsid w:val="000B6551"/>
    <w:rsid w:val="000B66BF"/>
    <w:rsid w:val="000C469E"/>
    <w:rsid w:val="000C4F6E"/>
    <w:rsid w:val="000C7AEB"/>
    <w:rsid w:val="000D3DD0"/>
    <w:rsid w:val="000D56EB"/>
    <w:rsid w:val="000D7902"/>
    <w:rsid w:val="000E01B3"/>
    <w:rsid w:val="000E03F5"/>
    <w:rsid w:val="000F3890"/>
    <w:rsid w:val="000F4DF5"/>
    <w:rsid w:val="00113F5E"/>
    <w:rsid w:val="00120239"/>
    <w:rsid w:val="00122F18"/>
    <w:rsid w:val="00125366"/>
    <w:rsid w:val="00126CF0"/>
    <w:rsid w:val="00127E37"/>
    <w:rsid w:val="00132622"/>
    <w:rsid w:val="00136FD0"/>
    <w:rsid w:val="00140DFD"/>
    <w:rsid w:val="0014420E"/>
    <w:rsid w:val="001451F0"/>
    <w:rsid w:val="00146E36"/>
    <w:rsid w:val="00163255"/>
    <w:rsid w:val="00171D01"/>
    <w:rsid w:val="00172A78"/>
    <w:rsid w:val="0017395F"/>
    <w:rsid w:val="001876C1"/>
    <w:rsid w:val="00190114"/>
    <w:rsid w:val="001972B2"/>
    <w:rsid w:val="00197615"/>
    <w:rsid w:val="001A4205"/>
    <w:rsid w:val="001B0BE0"/>
    <w:rsid w:val="001C4A50"/>
    <w:rsid w:val="001C6823"/>
    <w:rsid w:val="001C6D47"/>
    <w:rsid w:val="001D0C63"/>
    <w:rsid w:val="001D385B"/>
    <w:rsid w:val="001D47BC"/>
    <w:rsid w:val="001E12C8"/>
    <w:rsid w:val="001E1A40"/>
    <w:rsid w:val="001F0B90"/>
    <w:rsid w:val="001F3C59"/>
    <w:rsid w:val="001F6E5F"/>
    <w:rsid w:val="00202F2F"/>
    <w:rsid w:val="002054A6"/>
    <w:rsid w:val="0020550C"/>
    <w:rsid w:val="00213594"/>
    <w:rsid w:val="0022507D"/>
    <w:rsid w:val="00226DBB"/>
    <w:rsid w:val="00231D0E"/>
    <w:rsid w:val="002344BA"/>
    <w:rsid w:val="00237BA4"/>
    <w:rsid w:val="0024199F"/>
    <w:rsid w:val="0024262B"/>
    <w:rsid w:val="00244084"/>
    <w:rsid w:val="00250357"/>
    <w:rsid w:val="00272B75"/>
    <w:rsid w:val="00275B00"/>
    <w:rsid w:val="00276C30"/>
    <w:rsid w:val="00282A45"/>
    <w:rsid w:val="0029327F"/>
    <w:rsid w:val="002961FF"/>
    <w:rsid w:val="002A464C"/>
    <w:rsid w:val="002A4FD3"/>
    <w:rsid w:val="002B3F55"/>
    <w:rsid w:val="002B56AD"/>
    <w:rsid w:val="002C2431"/>
    <w:rsid w:val="002C51B6"/>
    <w:rsid w:val="002D5002"/>
    <w:rsid w:val="002D6075"/>
    <w:rsid w:val="002D6C77"/>
    <w:rsid w:val="002D7E35"/>
    <w:rsid w:val="002E41BA"/>
    <w:rsid w:val="002F0A4E"/>
    <w:rsid w:val="002F5D00"/>
    <w:rsid w:val="002F684C"/>
    <w:rsid w:val="0030544C"/>
    <w:rsid w:val="00307BC9"/>
    <w:rsid w:val="00311BEA"/>
    <w:rsid w:val="0031618C"/>
    <w:rsid w:val="00316FCE"/>
    <w:rsid w:val="00326976"/>
    <w:rsid w:val="00327B05"/>
    <w:rsid w:val="00332828"/>
    <w:rsid w:val="00333EF6"/>
    <w:rsid w:val="00334CCA"/>
    <w:rsid w:val="0034018C"/>
    <w:rsid w:val="00341100"/>
    <w:rsid w:val="003433B4"/>
    <w:rsid w:val="003434D6"/>
    <w:rsid w:val="003463DB"/>
    <w:rsid w:val="00347603"/>
    <w:rsid w:val="00350DD6"/>
    <w:rsid w:val="003518E4"/>
    <w:rsid w:val="00354C04"/>
    <w:rsid w:val="00355186"/>
    <w:rsid w:val="00366F93"/>
    <w:rsid w:val="00376C05"/>
    <w:rsid w:val="0037795D"/>
    <w:rsid w:val="00382AC4"/>
    <w:rsid w:val="00382F9E"/>
    <w:rsid w:val="0038301C"/>
    <w:rsid w:val="00384E39"/>
    <w:rsid w:val="003857C7"/>
    <w:rsid w:val="00387664"/>
    <w:rsid w:val="0039021A"/>
    <w:rsid w:val="00394156"/>
    <w:rsid w:val="00394844"/>
    <w:rsid w:val="00397074"/>
    <w:rsid w:val="003A2564"/>
    <w:rsid w:val="003A2737"/>
    <w:rsid w:val="003A3721"/>
    <w:rsid w:val="003A3F93"/>
    <w:rsid w:val="003A4906"/>
    <w:rsid w:val="003B2C76"/>
    <w:rsid w:val="003B3251"/>
    <w:rsid w:val="003B549F"/>
    <w:rsid w:val="003B586F"/>
    <w:rsid w:val="003C0E07"/>
    <w:rsid w:val="003C7F13"/>
    <w:rsid w:val="003D2212"/>
    <w:rsid w:val="003D5486"/>
    <w:rsid w:val="003D7CE4"/>
    <w:rsid w:val="003E19F3"/>
    <w:rsid w:val="003E3F35"/>
    <w:rsid w:val="003E46F7"/>
    <w:rsid w:val="003E4B3D"/>
    <w:rsid w:val="003E56DB"/>
    <w:rsid w:val="003E5E4A"/>
    <w:rsid w:val="003E775D"/>
    <w:rsid w:val="003F66D0"/>
    <w:rsid w:val="0040130F"/>
    <w:rsid w:val="00401680"/>
    <w:rsid w:val="0040367A"/>
    <w:rsid w:val="00414019"/>
    <w:rsid w:val="004203AE"/>
    <w:rsid w:val="0042136E"/>
    <w:rsid w:val="0043177B"/>
    <w:rsid w:val="004340C6"/>
    <w:rsid w:val="00435ACD"/>
    <w:rsid w:val="0044302F"/>
    <w:rsid w:val="00456BEB"/>
    <w:rsid w:val="00463359"/>
    <w:rsid w:val="004637A7"/>
    <w:rsid w:val="004701F7"/>
    <w:rsid w:val="00470798"/>
    <w:rsid w:val="004826E9"/>
    <w:rsid w:val="00487738"/>
    <w:rsid w:val="004A5EFD"/>
    <w:rsid w:val="004A7521"/>
    <w:rsid w:val="004B0225"/>
    <w:rsid w:val="004B325A"/>
    <w:rsid w:val="004C2DCD"/>
    <w:rsid w:val="004C3E75"/>
    <w:rsid w:val="004D183A"/>
    <w:rsid w:val="004D18D3"/>
    <w:rsid w:val="004D5ED0"/>
    <w:rsid w:val="004D7654"/>
    <w:rsid w:val="004E25B0"/>
    <w:rsid w:val="004F1497"/>
    <w:rsid w:val="004F4805"/>
    <w:rsid w:val="004F5B54"/>
    <w:rsid w:val="00501E9C"/>
    <w:rsid w:val="0050322E"/>
    <w:rsid w:val="00503808"/>
    <w:rsid w:val="005058B7"/>
    <w:rsid w:val="0050663F"/>
    <w:rsid w:val="00507FFD"/>
    <w:rsid w:val="00511FA8"/>
    <w:rsid w:val="00526605"/>
    <w:rsid w:val="00527438"/>
    <w:rsid w:val="00527B4B"/>
    <w:rsid w:val="005302D3"/>
    <w:rsid w:val="00532225"/>
    <w:rsid w:val="005377EF"/>
    <w:rsid w:val="005610FA"/>
    <w:rsid w:val="00563255"/>
    <w:rsid w:val="00563453"/>
    <w:rsid w:val="0056416C"/>
    <w:rsid w:val="00570C3B"/>
    <w:rsid w:val="0057530B"/>
    <w:rsid w:val="00577B49"/>
    <w:rsid w:val="005842E3"/>
    <w:rsid w:val="00586157"/>
    <w:rsid w:val="00591A71"/>
    <w:rsid w:val="0059270E"/>
    <w:rsid w:val="00592C6C"/>
    <w:rsid w:val="0059797C"/>
    <w:rsid w:val="005A0334"/>
    <w:rsid w:val="005A2336"/>
    <w:rsid w:val="005B260B"/>
    <w:rsid w:val="005B2F9E"/>
    <w:rsid w:val="005B3699"/>
    <w:rsid w:val="005B4932"/>
    <w:rsid w:val="005B6DFB"/>
    <w:rsid w:val="005C1094"/>
    <w:rsid w:val="005C61BD"/>
    <w:rsid w:val="005C6D72"/>
    <w:rsid w:val="005E6952"/>
    <w:rsid w:val="005F2D95"/>
    <w:rsid w:val="005F3523"/>
    <w:rsid w:val="005F3F0E"/>
    <w:rsid w:val="0060398E"/>
    <w:rsid w:val="00605A93"/>
    <w:rsid w:val="00614235"/>
    <w:rsid w:val="0061482B"/>
    <w:rsid w:val="00623C64"/>
    <w:rsid w:val="006247AE"/>
    <w:rsid w:val="00624DC6"/>
    <w:rsid w:val="006262E3"/>
    <w:rsid w:val="006264E5"/>
    <w:rsid w:val="00632388"/>
    <w:rsid w:val="006344FE"/>
    <w:rsid w:val="00641CA0"/>
    <w:rsid w:val="006420C1"/>
    <w:rsid w:val="00643C3C"/>
    <w:rsid w:val="00644193"/>
    <w:rsid w:val="00644B6C"/>
    <w:rsid w:val="0064562D"/>
    <w:rsid w:val="0065503A"/>
    <w:rsid w:val="00662974"/>
    <w:rsid w:val="00670C43"/>
    <w:rsid w:val="006722E4"/>
    <w:rsid w:val="00672DE1"/>
    <w:rsid w:val="00674E86"/>
    <w:rsid w:val="0067505C"/>
    <w:rsid w:val="006915FB"/>
    <w:rsid w:val="006A4C35"/>
    <w:rsid w:val="006A50B0"/>
    <w:rsid w:val="006A55EC"/>
    <w:rsid w:val="006B1A54"/>
    <w:rsid w:val="006B4519"/>
    <w:rsid w:val="006B5965"/>
    <w:rsid w:val="006B6C2A"/>
    <w:rsid w:val="006C5C71"/>
    <w:rsid w:val="006D1247"/>
    <w:rsid w:val="006D14F6"/>
    <w:rsid w:val="006D2368"/>
    <w:rsid w:val="006F1A60"/>
    <w:rsid w:val="006F2340"/>
    <w:rsid w:val="006F5F8F"/>
    <w:rsid w:val="006F6EA6"/>
    <w:rsid w:val="007117D5"/>
    <w:rsid w:val="007127DE"/>
    <w:rsid w:val="00720283"/>
    <w:rsid w:val="00720E4A"/>
    <w:rsid w:val="00721935"/>
    <w:rsid w:val="007220D0"/>
    <w:rsid w:val="007258EB"/>
    <w:rsid w:val="007302F5"/>
    <w:rsid w:val="007315FF"/>
    <w:rsid w:val="00731F5B"/>
    <w:rsid w:val="00734D37"/>
    <w:rsid w:val="00736638"/>
    <w:rsid w:val="00737478"/>
    <w:rsid w:val="00741071"/>
    <w:rsid w:val="00745679"/>
    <w:rsid w:val="007528F0"/>
    <w:rsid w:val="00760674"/>
    <w:rsid w:val="00782302"/>
    <w:rsid w:val="00782B1D"/>
    <w:rsid w:val="00784F49"/>
    <w:rsid w:val="007853A6"/>
    <w:rsid w:val="00786E80"/>
    <w:rsid w:val="007A0A5E"/>
    <w:rsid w:val="007A42D8"/>
    <w:rsid w:val="007A7384"/>
    <w:rsid w:val="007B5EF8"/>
    <w:rsid w:val="007B65C5"/>
    <w:rsid w:val="007C0700"/>
    <w:rsid w:val="007C4CD2"/>
    <w:rsid w:val="007C5649"/>
    <w:rsid w:val="007C7523"/>
    <w:rsid w:val="007C7872"/>
    <w:rsid w:val="007D05FC"/>
    <w:rsid w:val="007D0666"/>
    <w:rsid w:val="007D1A8A"/>
    <w:rsid w:val="007D7B61"/>
    <w:rsid w:val="007E496C"/>
    <w:rsid w:val="007E4E41"/>
    <w:rsid w:val="007E6C90"/>
    <w:rsid w:val="007E7061"/>
    <w:rsid w:val="007F0A5B"/>
    <w:rsid w:val="00804B19"/>
    <w:rsid w:val="00826308"/>
    <w:rsid w:val="00830496"/>
    <w:rsid w:val="0083260B"/>
    <w:rsid w:val="00840669"/>
    <w:rsid w:val="00841D64"/>
    <w:rsid w:val="00850190"/>
    <w:rsid w:val="00854CAD"/>
    <w:rsid w:val="00857D84"/>
    <w:rsid w:val="00860AAD"/>
    <w:rsid w:val="00872D00"/>
    <w:rsid w:val="00875562"/>
    <w:rsid w:val="00876C5E"/>
    <w:rsid w:val="00880486"/>
    <w:rsid w:val="00890774"/>
    <w:rsid w:val="008977A8"/>
    <w:rsid w:val="008B37DA"/>
    <w:rsid w:val="008C0AB1"/>
    <w:rsid w:val="008C5E9F"/>
    <w:rsid w:val="008C71F1"/>
    <w:rsid w:val="008D0B73"/>
    <w:rsid w:val="008D3C0C"/>
    <w:rsid w:val="008D3E37"/>
    <w:rsid w:val="008E0E73"/>
    <w:rsid w:val="008E39FD"/>
    <w:rsid w:val="008E3B1C"/>
    <w:rsid w:val="008E5DEE"/>
    <w:rsid w:val="00903935"/>
    <w:rsid w:val="00912F12"/>
    <w:rsid w:val="009134A1"/>
    <w:rsid w:val="00913729"/>
    <w:rsid w:val="00917975"/>
    <w:rsid w:val="00926DCE"/>
    <w:rsid w:val="00927778"/>
    <w:rsid w:val="0094215E"/>
    <w:rsid w:val="009456C8"/>
    <w:rsid w:val="009523F1"/>
    <w:rsid w:val="00957CA8"/>
    <w:rsid w:val="00957E0E"/>
    <w:rsid w:val="009631A7"/>
    <w:rsid w:val="00964F87"/>
    <w:rsid w:val="00970DFE"/>
    <w:rsid w:val="009820C1"/>
    <w:rsid w:val="00987B60"/>
    <w:rsid w:val="0099297C"/>
    <w:rsid w:val="00993630"/>
    <w:rsid w:val="0099751E"/>
    <w:rsid w:val="00997A6E"/>
    <w:rsid w:val="009A0E69"/>
    <w:rsid w:val="009A3397"/>
    <w:rsid w:val="009A7A1C"/>
    <w:rsid w:val="009B2A7F"/>
    <w:rsid w:val="009B3E91"/>
    <w:rsid w:val="009B4AF5"/>
    <w:rsid w:val="009C49C0"/>
    <w:rsid w:val="009D0BB2"/>
    <w:rsid w:val="009D4A12"/>
    <w:rsid w:val="009E28A6"/>
    <w:rsid w:val="009E4469"/>
    <w:rsid w:val="009E5BC0"/>
    <w:rsid w:val="009E5CC6"/>
    <w:rsid w:val="009F1F23"/>
    <w:rsid w:val="009F5506"/>
    <w:rsid w:val="009F6012"/>
    <w:rsid w:val="009F7261"/>
    <w:rsid w:val="00A116AB"/>
    <w:rsid w:val="00A14260"/>
    <w:rsid w:val="00A172CE"/>
    <w:rsid w:val="00A26A8F"/>
    <w:rsid w:val="00A30AF1"/>
    <w:rsid w:val="00A30E34"/>
    <w:rsid w:val="00A31B01"/>
    <w:rsid w:val="00A408CF"/>
    <w:rsid w:val="00A4315A"/>
    <w:rsid w:val="00A51888"/>
    <w:rsid w:val="00A62758"/>
    <w:rsid w:val="00A628A1"/>
    <w:rsid w:val="00A62AD1"/>
    <w:rsid w:val="00A718A5"/>
    <w:rsid w:val="00A736AE"/>
    <w:rsid w:val="00A73DD6"/>
    <w:rsid w:val="00A74313"/>
    <w:rsid w:val="00A743B2"/>
    <w:rsid w:val="00A77141"/>
    <w:rsid w:val="00A83FA5"/>
    <w:rsid w:val="00A86AAA"/>
    <w:rsid w:val="00A920A8"/>
    <w:rsid w:val="00A93780"/>
    <w:rsid w:val="00AA2B9E"/>
    <w:rsid w:val="00AB4AC7"/>
    <w:rsid w:val="00AB695A"/>
    <w:rsid w:val="00AB7CE0"/>
    <w:rsid w:val="00AC13C8"/>
    <w:rsid w:val="00AC250A"/>
    <w:rsid w:val="00AC4A59"/>
    <w:rsid w:val="00AC5A1F"/>
    <w:rsid w:val="00AC72B5"/>
    <w:rsid w:val="00AD4C0D"/>
    <w:rsid w:val="00AE4B4A"/>
    <w:rsid w:val="00AF0A66"/>
    <w:rsid w:val="00AF430A"/>
    <w:rsid w:val="00AF7B42"/>
    <w:rsid w:val="00B308E4"/>
    <w:rsid w:val="00B344B0"/>
    <w:rsid w:val="00B41BB7"/>
    <w:rsid w:val="00B4577D"/>
    <w:rsid w:val="00B463EC"/>
    <w:rsid w:val="00B46BCD"/>
    <w:rsid w:val="00B473E1"/>
    <w:rsid w:val="00B5455D"/>
    <w:rsid w:val="00B55D7F"/>
    <w:rsid w:val="00B71EFD"/>
    <w:rsid w:val="00B720D0"/>
    <w:rsid w:val="00B74141"/>
    <w:rsid w:val="00B7751B"/>
    <w:rsid w:val="00B77596"/>
    <w:rsid w:val="00B811ED"/>
    <w:rsid w:val="00B818B7"/>
    <w:rsid w:val="00B84248"/>
    <w:rsid w:val="00B84C29"/>
    <w:rsid w:val="00B86DE4"/>
    <w:rsid w:val="00B9231A"/>
    <w:rsid w:val="00B95D35"/>
    <w:rsid w:val="00BA32A2"/>
    <w:rsid w:val="00BA3682"/>
    <w:rsid w:val="00BA3DC8"/>
    <w:rsid w:val="00BA490E"/>
    <w:rsid w:val="00BA5AB9"/>
    <w:rsid w:val="00BB0FFA"/>
    <w:rsid w:val="00BB2D4D"/>
    <w:rsid w:val="00BB54B8"/>
    <w:rsid w:val="00BB7210"/>
    <w:rsid w:val="00BB7C87"/>
    <w:rsid w:val="00BC2E2D"/>
    <w:rsid w:val="00BC533B"/>
    <w:rsid w:val="00BC74F4"/>
    <w:rsid w:val="00BC750D"/>
    <w:rsid w:val="00BD1FB1"/>
    <w:rsid w:val="00BD4BAF"/>
    <w:rsid w:val="00BD633E"/>
    <w:rsid w:val="00BD63DC"/>
    <w:rsid w:val="00BF0EC3"/>
    <w:rsid w:val="00BF1328"/>
    <w:rsid w:val="00BF6DF8"/>
    <w:rsid w:val="00C0395B"/>
    <w:rsid w:val="00C12DEB"/>
    <w:rsid w:val="00C12F83"/>
    <w:rsid w:val="00C171E5"/>
    <w:rsid w:val="00C21267"/>
    <w:rsid w:val="00C27DB5"/>
    <w:rsid w:val="00C33D96"/>
    <w:rsid w:val="00C363C6"/>
    <w:rsid w:val="00C466D0"/>
    <w:rsid w:val="00C5380B"/>
    <w:rsid w:val="00C64419"/>
    <w:rsid w:val="00C64F1E"/>
    <w:rsid w:val="00C66853"/>
    <w:rsid w:val="00C734E3"/>
    <w:rsid w:val="00C752B6"/>
    <w:rsid w:val="00C8061B"/>
    <w:rsid w:val="00C83BA8"/>
    <w:rsid w:val="00C90C2F"/>
    <w:rsid w:val="00C92BC0"/>
    <w:rsid w:val="00C949A0"/>
    <w:rsid w:val="00C9755B"/>
    <w:rsid w:val="00CA1B38"/>
    <w:rsid w:val="00CB122B"/>
    <w:rsid w:val="00CB1F6E"/>
    <w:rsid w:val="00CB2399"/>
    <w:rsid w:val="00CB55B6"/>
    <w:rsid w:val="00CC3ED4"/>
    <w:rsid w:val="00CC47C6"/>
    <w:rsid w:val="00CC4DC9"/>
    <w:rsid w:val="00CC5962"/>
    <w:rsid w:val="00CC62FD"/>
    <w:rsid w:val="00CD3E97"/>
    <w:rsid w:val="00CD64D3"/>
    <w:rsid w:val="00CE0BAB"/>
    <w:rsid w:val="00CE0D3E"/>
    <w:rsid w:val="00CE2937"/>
    <w:rsid w:val="00CE432C"/>
    <w:rsid w:val="00CE5825"/>
    <w:rsid w:val="00CE6497"/>
    <w:rsid w:val="00CE692D"/>
    <w:rsid w:val="00CE776A"/>
    <w:rsid w:val="00CF0473"/>
    <w:rsid w:val="00CF4EF6"/>
    <w:rsid w:val="00D02856"/>
    <w:rsid w:val="00D04DA3"/>
    <w:rsid w:val="00D13FA8"/>
    <w:rsid w:val="00D21620"/>
    <w:rsid w:val="00D21F8F"/>
    <w:rsid w:val="00D24732"/>
    <w:rsid w:val="00D26EDB"/>
    <w:rsid w:val="00D27901"/>
    <w:rsid w:val="00D3266F"/>
    <w:rsid w:val="00D33DAB"/>
    <w:rsid w:val="00D34046"/>
    <w:rsid w:val="00D47EC5"/>
    <w:rsid w:val="00D5770B"/>
    <w:rsid w:val="00D57E4C"/>
    <w:rsid w:val="00D6482F"/>
    <w:rsid w:val="00D64DD7"/>
    <w:rsid w:val="00D66DFF"/>
    <w:rsid w:val="00D729F5"/>
    <w:rsid w:val="00D72FB3"/>
    <w:rsid w:val="00D86BE1"/>
    <w:rsid w:val="00DA2C49"/>
    <w:rsid w:val="00DA3F9F"/>
    <w:rsid w:val="00DA7234"/>
    <w:rsid w:val="00DB4475"/>
    <w:rsid w:val="00DC2CCE"/>
    <w:rsid w:val="00DC571D"/>
    <w:rsid w:val="00DC7FBA"/>
    <w:rsid w:val="00DD3210"/>
    <w:rsid w:val="00DD538C"/>
    <w:rsid w:val="00DD7C5F"/>
    <w:rsid w:val="00DE5ED2"/>
    <w:rsid w:val="00DF1733"/>
    <w:rsid w:val="00DF35A6"/>
    <w:rsid w:val="00DF7BC4"/>
    <w:rsid w:val="00E02202"/>
    <w:rsid w:val="00E0281B"/>
    <w:rsid w:val="00E07012"/>
    <w:rsid w:val="00E13DA8"/>
    <w:rsid w:val="00E13F5D"/>
    <w:rsid w:val="00E144F5"/>
    <w:rsid w:val="00E14DB6"/>
    <w:rsid w:val="00E21657"/>
    <w:rsid w:val="00E2522D"/>
    <w:rsid w:val="00E26D2E"/>
    <w:rsid w:val="00E31034"/>
    <w:rsid w:val="00E32F3E"/>
    <w:rsid w:val="00E44A85"/>
    <w:rsid w:val="00E4739E"/>
    <w:rsid w:val="00E51241"/>
    <w:rsid w:val="00E60E0A"/>
    <w:rsid w:val="00E61209"/>
    <w:rsid w:val="00E629F5"/>
    <w:rsid w:val="00E63A59"/>
    <w:rsid w:val="00E6664B"/>
    <w:rsid w:val="00E70BF2"/>
    <w:rsid w:val="00E7403F"/>
    <w:rsid w:val="00E7562E"/>
    <w:rsid w:val="00E82BA3"/>
    <w:rsid w:val="00E82F26"/>
    <w:rsid w:val="00E82FDC"/>
    <w:rsid w:val="00E84C32"/>
    <w:rsid w:val="00E90AB4"/>
    <w:rsid w:val="00EA4A05"/>
    <w:rsid w:val="00EB0897"/>
    <w:rsid w:val="00EB3ADB"/>
    <w:rsid w:val="00EB6BC5"/>
    <w:rsid w:val="00EC266F"/>
    <w:rsid w:val="00EC69E3"/>
    <w:rsid w:val="00ED167E"/>
    <w:rsid w:val="00EE6168"/>
    <w:rsid w:val="00EF1515"/>
    <w:rsid w:val="00EF1F17"/>
    <w:rsid w:val="00EF1F5F"/>
    <w:rsid w:val="00EF4AD0"/>
    <w:rsid w:val="00EF5E39"/>
    <w:rsid w:val="00F02832"/>
    <w:rsid w:val="00F13955"/>
    <w:rsid w:val="00F13E4D"/>
    <w:rsid w:val="00F3439B"/>
    <w:rsid w:val="00F40BEB"/>
    <w:rsid w:val="00F42366"/>
    <w:rsid w:val="00F4526B"/>
    <w:rsid w:val="00F45A54"/>
    <w:rsid w:val="00F47F00"/>
    <w:rsid w:val="00F51900"/>
    <w:rsid w:val="00F530F1"/>
    <w:rsid w:val="00F53FEE"/>
    <w:rsid w:val="00F5594F"/>
    <w:rsid w:val="00F673AB"/>
    <w:rsid w:val="00F74D71"/>
    <w:rsid w:val="00F81376"/>
    <w:rsid w:val="00F863AA"/>
    <w:rsid w:val="00F86A05"/>
    <w:rsid w:val="00F87571"/>
    <w:rsid w:val="00F91A5B"/>
    <w:rsid w:val="00F93D41"/>
    <w:rsid w:val="00FA1E3B"/>
    <w:rsid w:val="00FA3A2F"/>
    <w:rsid w:val="00FA72A6"/>
    <w:rsid w:val="00FA7D85"/>
    <w:rsid w:val="00FB21AF"/>
    <w:rsid w:val="00FB36EA"/>
    <w:rsid w:val="00FB4BEA"/>
    <w:rsid w:val="00FB55AA"/>
    <w:rsid w:val="00FC5C12"/>
    <w:rsid w:val="00FC749D"/>
    <w:rsid w:val="00FD1D48"/>
    <w:rsid w:val="00FD677C"/>
    <w:rsid w:val="00FE17F4"/>
    <w:rsid w:val="00FE4382"/>
    <w:rsid w:val="00FE497A"/>
    <w:rsid w:val="00FE662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0E0912-B43F-4974-9C6F-2EDD014BF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15FB"/>
    <w:rPr>
      <w:lang w:val="en-GB"/>
    </w:rPr>
  </w:style>
  <w:style w:type="paragraph" w:styleId="Heading1">
    <w:name w:val="heading 1"/>
    <w:basedOn w:val="Normal"/>
    <w:next w:val="Normal"/>
    <w:link w:val="Heading1Char"/>
    <w:qFormat/>
    <w:rsid w:val="00AE4B4A"/>
    <w:pPr>
      <w:numPr>
        <w:numId w:val="24"/>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nhideWhenUsed/>
    <w:qFormat/>
    <w:rsid w:val="00CF4EF6"/>
    <w:pPr>
      <w:numPr>
        <w:ilvl w:val="1"/>
        <w:numId w:val="24"/>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9"/>
    <w:unhideWhenUsed/>
    <w:qFormat/>
    <w:rsid w:val="00CF4EF6"/>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57D84"/>
    <w:pPr>
      <w:numPr>
        <w:ilvl w:val="2"/>
        <w:numId w:val="24"/>
      </w:numPr>
      <w:tabs>
        <w:tab w:val="num" w:pos="851"/>
      </w:tab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4EF6"/>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CF4EF6"/>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CF4EF6"/>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F4EF6"/>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CF4EF6"/>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rsid w:val="00097F4A"/>
    <w:pPr>
      <w:suppressLineNumbers/>
      <w:spacing w:before="120" w:after="120"/>
    </w:pPr>
    <w:rPr>
      <w:rFonts w:cs="Lohit Hindi"/>
      <w:i/>
      <w:iCs/>
      <w:sz w:val="24"/>
      <w:szCs w:val="24"/>
    </w:rPr>
  </w:style>
  <w:style w:type="character" w:styleId="Emphasis">
    <w:name w:val="Emphasis"/>
    <w:uiPriority w:val="20"/>
    <w:qFormat/>
    <w:rsid w:val="00CF4EF6"/>
    <w:rPr>
      <w:b/>
      <w:bCs/>
      <w:i/>
      <w:iCs/>
      <w:spacing w:val="10"/>
      <w:bdr w:val="none" w:sz="0" w:space="0" w:color="auto"/>
      <w:shd w:val="clear" w:color="auto" w:fill="auto"/>
    </w:rPr>
  </w:style>
  <w:style w:type="character" w:styleId="SubtleEmphasis">
    <w:name w:val="Subtle Emphasis"/>
    <w:uiPriority w:val="19"/>
    <w:qFormat/>
    <w:rsid w:val="00CF4EF6"/>
    <w:rPr>
      <w:i/>
      <w:iCs/>
    </w:rPr>
  </w:style>
  <w:style w:type="character" w:customStyle="1" w:styleId="Heading1Char">
    <w:name w:val="Heading 1 Char"/>
    <w:basedOn w:val="DefaultParagraphFont"/>
    <w:link w:val="Heading1"/>
    <w:uiPriority w:val="9"/>
    <w:rsid w:val="00CF4EF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F4EF6"/>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9"/>
    <w:rsid w:val="00CF4EF6"/>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57D84"/>
    <w:rPr>
      <w:rFonts w:asciiTheme="majorHAnsi" w:eastAsiaTheme="majorEastAsia" w:hAnsiTheme="majorHAnsi" w:cstheme="majorBidi"/>
      <w:b/>
      <w:bCs/>
      <w:i/>
      <w:iCs/>
      <w:lang w:val="en-GB"/>
    </w:rPr>
  </w:style>
  <w:style w:type="character" w:customStyle="1" w:styleId="Heading5Char">
    <w:name w:val="Heading 5 Char"/>
    <w:basedOn w:val="DefaultParagraphFont"/>
    <w:link w:val="Heading5"/>
    <w:uiPriority w:val="9"/>
    <w:rsid w:val="00CF4EF6"/>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CF4EF6"/>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CF4EF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F4EF6"/>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CF4EF6"/>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CF4EF6"/>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CF4EF6"/>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CF4EF6"/>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CF4EF6"/>
    <w:rPr>
      <w:rFonts w:asciiTheme="majorHAnsi" w:eastAsiaTheme="majorEastAsia" w:hAnsiTheme="majorHAnsi" w:cstheme="majorBidi"/>
      <w:i/>
      <w:iCs/>
      <w:spacing w:val="13"/>
      <w:sz w:val="24"/>
      <w:szCs w:val="24"/>
    </w:rPr>
  </w:style>
  <w:style w:type="character" w:styleId="Strong">
    <w:name w:val="Strong"/>
    <w:uiPriority w:val="22"/>
    <w:qFormat/>
    <w:rsid w:val="00CF4EF6"/>
    <w:rPr>
      <w:b/>
      <w:bCs/>
    </w:rPr>
  </w:style>
  <w:style w:type="paragraph" w:styleId="NoSpacing">
    <w:name w:val="No Spacing"/>
    <w:basedOn w:val="Normal"/>
    <w:uiPriority w:val="1"/>
    <w:qFormat/>
    <w:rsid w:val="00CF4EF6"/>
    <w:pPr>
      <w:spacing w:after="0" w:line="240" w:lineRule="auto"/>
    </w:pPr>
  </w:style>
  <w:style w:type="paragraph" w:styleId="ListParagraph">
    <w:name w:val="List Paragraph"/>
    <w:basedOn w:val="Normal"/>
    <w:uiPriority w:val="34"/>
    <w:qFormat/>
    <w:rsid w:val="00CF4EF6"/>
    <w:pPr>
      <w:ind w:left="720"/>
      <w:contextualSpacing/>
    </w:pPr>
  </w:style>
  <w:style w:type="paragraph" w:styleId="Quote">
    <w:name w:val="Quote"/>
    <w:basedOn w:val="Normal"/>
    <w:next w:val="Normal"/>
    <w:link w:val="QuoteChar"/>
    <w:uiPriority w:val="29"/>
    <w:qFormat/>
    <w:rsid w:val="00CF4EF6"/>
    <w:pPr>
      <w:spacing w:before="200" w:after="0"/>
      <w:ind w:left="360" w:right="360"/>
    </w:pPr>
    <w:rPr>
      <w:i/>
      <w:iCs/>
    </w:rPr>
  </w:style>
  <w:style w:type="character" w:customStyle="1" w:styleId="QuoteChar">
    <w:name w:val="Quote Char"/>
    <w:basedOn w:val="DefaultParagraphFont"/>
    <w:link w:val="Quote"/>
    <w:uiPriority w:val="29"/>
    <w:rsid w:val="00CF4EF6"/>
    <w:rPr>
      <w:i/>
      <w:iCs/>
    </w:rPr>
  </w:style>
  <w:style w:type="paragraph" w:styleId="IntenseQuote">
    <w:name w:val="Intense Quote"/>
    <w:basedOn w:val="Normal"/>
    <w:next w:val="Normal"/>
    <w:link w:val="IntenseQuoteChar"/>
    <w:uiPriority w:val="30"/>
    <w:qFormat/>
    <w:rsid w:val="00CF4EF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CF4EF6"/>
    <w:rPr>
      <w:b/>
      <w:bCs/>
      <w:i/>
      <w:iCs/>
    </w:rPr>
  </w:style>
  <w:style w:type="character" w:styleId="IntenseEmphasis">
    <w:name w:val="Intense Emphasis"/>
    <w:uiPriority w:val="21"/>
    <w:qFormat/>
    <w:rsid w:val="00CF4EF6"/>
    <w:rPr>
      <w:b/>
      <w:bCs/>
    </w:rPr>
  </w:style>
  <w:style w:type="character" w:styleId="SubtleReference">
    <w:name w:val="Subtle Reference"/>
    <w:uiPriority w:val="31"/>
    <w:qFormat/>
    <w:rsid w:val="00CF4EF6"/>
    <w:rPr>
      <w:smallCaps/>
    </w:rPr>
  </w:style>
  <w:style w:type="character" w:styleId="IntenseReference">
    <w:name w:val="Intense Reference"/>
    <w:uiPriority w:val="32"/>
    <w:qFormat/>
    <w:rsid w:val="00CF4EF6"/>
    <w:rPr>
      <w:smallCaps/>
      <w:spacing w:val="5"/>
      <w:u w:val="single"/>
    </w:rPr>
  </w:style>
  <w:style w:type="character" w:styleId="BookTitle">
    <w:name w:val="Book Title"/>
    <w:uiPriority w:val="33"/>
    <w:qFormat/>
    <w:rsid w:val="00CF4EF6"/>
    <w:rPr>
      <w:i/>
      <w:iCs/>
      <w:smallCaps/>
      <w:spacing w:val="5"/>
    </w:rPr>
  </w:style>
  <w:style w:type="paragraph" w:styleId="TOCHeading">
    <w:name w:val="TOC Heading"/>
    <w:basedOn w:val="Heading1"/>
    <w:next w:val="Normal"/>
    <w:uiPriority w:val="39"/>
    <w:unhideWhenUsed/>
    <w:qFormat/>
    <w:rsid w:val="00CF4EF6"/>
    <w:pPr>
      <w:outlineLvl w:val="9"/>
    </w:pPr>
  </w:style>
  <w:style w:type="paragraph" w:styleId="BalloonText">
    <w:name w:val="Balloon Text"/>
    <w:basedOn w:val="Normal"/>
    <w:link w:val="BalloonTextChar"/>
    <w:uiPriority w:val="99"/>
    <w:semiHidden/>
    <w:unhideWhenUsed/>
    <w:rsid w:val="00F863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3AA"/>
    <w:rPr>
      <w:rFonts w:ascii="Tahoma" w:hAnsi="Tahoma" w:cs="Tahoma"/>
      <w:sz w:val="16"/>
      <w:szCs w:val="16"/>
      <w:lang w:val="en-GB"/>
    </w:rPr>
  </w:style>
  <w:style w:type="paragraph" w:customStyle="1" w:styleId="Normal1">
    <w:name w:val="Normal1"/>
    <w:rsid w:val="00D27901"/>
    <w:pPr>
      <w:spacing w:after="0" w:line="240" w:lineRule="auto"/>
    </w:pPr>
    <w:rPr>
      <w:rFonts w:ascii="Times New Roman" w:eastAsia="Times New Roman" w:hAnsi="Times New Roman" w:cs="Times New Roman"/>
      <w:color w:val="000000"/>
      <w:sz w:val="24"/>
      <w:szCs w:val="20"/>
      <w:lang w:val="el-GR" w:eastAsia="el-GR" w:bidi="ar-SA"/>
    </w:rPr>
  </w:style>
  <w:style w:type="table" w:customStyle="1" w:styleId="8">
    <w:name w:val="8"/>
    <w:basedOn w:val="TableNormal"/>
    <w:rsid w:val="00D27901"/>
    <w:pPr>
      <w:spacing w:after="0" w:line="240" w:lineRule="auto"/>
    </w:pPr>
    <w:rPr>
      <w:rFonts w:ascii="Times New Roman" w:eastAsia="Times New Roman" w:hAnsi="Times New Roman" w:cs="Times New Roman"/>
      <w:color w:val="000000"/>
      <w:sz w:val="24"/>
      <w:szCs w:val="20"/>
      <w:lang w:val="el-GR" w:eastAsia="el-GR" w:bidi="ar-SA"/>
    </w:rPr>
    <w:tblPr>
      <w:tblStyleRowBandSize w:val="1"/>
      <w:tblStyleColBandSize w:val="1"/>
      <w:tblCellMar>
        <w:left w:w="115" w:type="dxa"/>
        <w:right w:w="115" w:type="dxa"/>
      </w:tblCellMar>
    </w:tblPr>
  </w:style>
  <w:style w:type="table" w:customStyle="1" w:styleId="7">
    <w:name w:val="7"/>
    <w:basedOn w:val="TableNormal"/>
    <w:rsid w:val="00D27901"/>
    <w:pPr>
      <w:spacing w:after="0" w:line="240" w:lineRule="auto"/>
    </w:pPr>
    <w:rPr>
      <w:rFonts w:ascii="Times New Roman" w:eastAsia="Times New Roman" w:hAnsi="Times New Roman" w:cs="Times New Roman"/>
      <w:color w:val="000000"/>
      <w:sz w:val="24"/>
      <w:szCs w:val="20"/>
      <w:lang w:val="el-GR" w:eastAsia="el-GR" w:bidi="ar-SA"/>
    </w:rPr>
    <w:tblPr>
      <w:tblStyleRowBandSize w:val="1"/>
      <w:tblStyleColBandSize w:val="1"/>
      <w:tblCellMar>
        <w:left w:w="115" w:type="dxa"/>
        <w:right w:w="115" w:type="dxa"/>
      </w:tblCellMar>
    </w:tblPr>
  </w:style>
  <w:style w:type="table" w:customStyle="1" w:styleId="6">
    <w:name w:val="6"/>
    <w:basedOn w:val="TableNormal"/>
    <w:rsid w:val="00D27901"/>
    <w:pPr>
      <w:spacing w:after="0" w:line="240" w:lineRule="auto"/>
    </w:pPr>
    <w:rPr>
      <w:rFonts w:ascii="Times New Roman" w:eastAsia="Times New Roman" w:hAnsi="Times New Roman" w:cs="Times New Roman"/>
      <w:color w:val="000000"/>
      <w:sz w:val="24"/>
      <w:szCs w:val="20"/>
      <w:lang w:val="el-GR" w:eastAsia="el-GR" w:bidi="ar-SA"/>
    </w:r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957E0E"/>
    <w:pPr>
      <w:tabs>
        <w:tab w:val="center" w:pos="4153"/>
        <w:tab w:val="right" w:pos="8306"/>
      </w:tabs>
      <w:spacing w:after="0" w:line="240" w:lineRule="auto"/>
    </w:pPr>
  </w:style>
  <w:style w:type="character" w:customStyle="1" w:styleId="HeaderChar">
    <w:name w:val="Header Char"/>
    <w:basedOn w:val="DefaultParagraphFont"/>
    <w:link w:val="Header"/>
    <w:uiPriority w:val="99"/>
    <w:rsid w:val="00957E0E"/>
    <w:rPr>
      <w:lang w:val="en-GB"/>
    </w:rPr>
  </w:style>
  <w:style w:type="paragraph" w:styleId="Footer">
    <w:name w:val="footer"/>
    <w:basedOn w:val="Normal"/>
    <w:link w:val="FooterChar"/>
    <w:uiPriority w:val="99"/>
    <w:unhideWhenUsed/>
    <w:rsid w:val="00957E0E"/>
    <w:pPr>
      <w:tabs>
        <w:tab w:val="center" w:pos="4153"/>
        <w:tab w:val="right" w:pos="8306"/>
      </w:tabs>
      <w:spacing w:after="0" w:line="240" w:lineRule="auto"/>
    </w:pPr>
  </w:style>
  <w:style w:type="character" w:customStyle="1" w:styleId="FooterChar">
    <w:name w:val="Footer Char"/>
    <w:basedOn w:val="DefaultParagraphFont"/>
    <w:link w:val="Footer"/>
    <w:uiPriority w:val="99"/>
    <w:rsid w:val="00957E0E"/>
    <w:rPr>
      <w:lang w:val="en-GB"/>
    </w:rPr>
  </w:style>
  <w:style w:type="character" w:styleId="Hyperlink">
    <w:name w:val="Hyperlink"/>
    <w:uiPriority w:val="99"/>
    <w:rsid w:val="00501E9C"/>
    <w:rPr>
      <w:color w:val="0000FF"/>
      <w:u w:val="single"/>
    </w:rPr>
  </w:style>
  <w:style w:type="table" w:styleId="TableGrid">
    <w:name w:val="Table Grid"/>
    <w:basedOn w:val="TableNormal"/>
    <w:uiPriority w:val="99"/>
    <w:rsid w:val="00501E9C"/>
    <w:pPr>
      <w:spacing w:after="0" w:line="240" w:lineRule="auto"/>
    </w:pPr>
    <w:rPr>
      <w:rFonts w:ascii="Calibri" w:eastAsia="Times New Roman" w:hAnsi="Calibri" w:cs="Calibri"/>
      <w:sz w:val="20"/>
      <w:szCs w:val="20"/>
      <w:lang w:val="el-GR" w:eastAsia="el-GR"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501E9C"/>
  </w:style>
  <w:style w:type="character" w:customStyle="1" w:styleId="fake-taxon-name-part">
    <w:name w:val="fake-taxon-name-part"/>
    <w:basedOn w:val="DefaultParagraphFont"/>
    <w:uiPriority w:val="99"/>
    <w:rsid w:val="00501E9C"/>
  </w:style>
  <w:style w:type="paragraph" w:styleId="NormalWeb">
    <w:name w:val="Normal (Web)"/>
    <w:basedOn w:val="Normal"/>
    <w:rsid w:val="00501E9C"/>
    <w:pPr>
      <w:spacing w:before="100" w:beforeAutospacing="1" w:after="100" w:afterAutospacing="1" w:line="240" w:lineRule="auto"/>
    </w:pPr>
    <w:rPr>
      <w:rFonts w:ascii="Times New Roman" w:eastAsia="Times New Roman" w:hAnsi="Times New Roman" w:cs="Times New Roman"/>
      <w:sz w:val="24"/>
      <w:szCs w:val="24"/>
      <w:lang w:val="el-GR" w:eastAsia="zh-CN" w:bidi="ar-SA"/>
    </w:rPr>
  </w:style>
  <w:style w:type="character" w:styleId="FollowedHyperlink">
    <w:name w:val="FollowedHyperlink"/>
    <w:uiPriority w:val="99"/>
    <w:semiHidden/>
    <w:rsid w:val="00501E9C"/>
    <w:rPr>
      <w:color w:val="800080"/>
      <w:u w:val="single"/>
    </w:rPr>
  </w:style>
  <w:style w:type="character" w:styleId="CommentReference">
    <w:name w:val="annotation reference"/>
    <w:uiPriority w:val="99"/>
    <w:semiHidden/>
    <w:rsid w:val="00501E9C"/>
    <w:rPr>
      <w:sz w:val="16"/>
      <w:szCs w:val="16"/>
    </w:rPr>
  </w:style>
  <w:style w:type="paragraph" w:styleId="CommentText">
    <w:name w:val="annotation text"/>
    <w:basedOn w:val="Normal"/>
    <w:link w:val="CommentTextChar"/>
    <w:uiPriority w:val="99"/>
    <w:semiHidden/>
    <w:rsid w:val="00501E9C"/>
    <w:rPr>
      <w:rFonts w:ascii="Calibri" w:eastAsia="Times New Roman" w:hAnsi="Calibri" w:cs="Calibri"/>
      <w:sz w:val="20"/>
      <w:szCs w:val="20"/>
      <w:lang w:val="el-GR" w:eastAsia="zh-CN" w:bidi="ar-SA"/>
    </w:rPr>
  </w:style>
  <w:style w:type="character" w:customStyle="1" w:styleId="CommentTextChar">
    <w:name w:val="Comment Text Char"/>
    <w:basedOn w:val="DefaultParagraphFont"/>
    <w:link w:val="CommentText"/>
    <w:uiPriority w:val="99"/>
    <w:semiHidden/>
    <w:rsid w:val="00501E9C"/>
    <w:rPr>
      <w:rFonts w:ascii="Calibri" w:eastAsia="Times New Roman" w:hAnsi="Calibri" w:cs="Calibri"/>
      <w:sz w:val="20"/>
      <w:szCs w:val="20"/>
      <w:lang w:val="el-GR" w:eastAsia="zh-CN" w:bidi="ar-SA"/>
    </w:rPr>
  </w:style>
  <w:style w:type="paragraph" w:styleId="CommentSubject">
    <w:name w:val="annotation subject"/>
    <w:basedOn w:val="CommentText"/>
    <w:next w:val="CommentText"/>
    <w:link w:val="CommentSubjectChar"/>
    <w:uiPriority w:val="99"/>
    <w:semiHidden/>
    <w:rsid w:val="00501E9C"/>
    <w:rPr>
      <w:b/>
      <w:bCs/>
    </w:rPr>
  </w:style>
  <w:style w:type="character" w:customStyle="1" w:styleId="CommentSubjectChar">
    <w:name w:val="Comment Subject Char"/>
    <w:basedOn w:val="CommentTextChar"/>
    <w:link w:val="CommentSubject"/>
    <w:uiPriority w:val="99"/>
    <w:semiHidden/>
    <w:rsid w:val="00501E9C"/>
    <w:rPr>
      <w:rFonts w:ascii="Calibri" w:eastAsia="Times New Roman" w:hAnsi="Calibri" w:cs="Calibri"/>
      <w:b/>
      <w:bCs/>
      <w:sz w:val="20"/>
      <w:szCs w:val="20"/>
      <w:lang w:val="el-GR" w:eastAsia="zh-CN" w:bidi="ar-SA"/>
    </w:rPr>
  </w:style>
  <w:style w:type="paragraph" w:styleId="TOC3">
    <w:name w:val="toc 3"/>
    <w:basedOn w:val="Normal"/>
    <w:next w:val="Normal"/>
    <w:autoRedefine/>
    <w:uiPriority w:val="39"/>
    <w:rsid w:val="00501E9C"/>
    <w:pPr>
      <w:widowControl w:val="0"/>
      <w:tabs>
        <w:tab w:val="right" w:leader="dot" w:pos="9061"/>
      </w:tabs>
      <w:autoSpaceDE w:val="0"/>
      <w:autoSpaceDN w:val="0"/>
      <w:spacing w:after="0" w:line="240" w:lineRule="auto"/>
      <w:ind w:left="471"/>
    </w:pPr>
    <w:rPr>
      <w:rFonts w:ascii="Calibri Light" w:eastAsia="Times New Roman" w:hAnsi="Calibri Light" w:cs="Calibri Light"/>
      <w:sz w:val="20"/>
      <w:szCs w:val="20"/>
      <w:lang w:bidi="ar-SA"/>
    </w:rPr>
  </w:style>
  <w:style w:type="paragraph" w:styleId="TOC1">
    <w:name w:val="toc 1"/>
    <w:basedOn w:val="Normal"/>
    <w:next w:val="Normal"/>
    <w:autoRedefine/>
    <w:uiPriority w:val="39"/>
    <w:unhideWhenUsed/>
    <w:rsid w:val="00AE4B4A"/>
    <w:pPr>
      <w:tabs>
        <w:tab w:val="left" w:pos="471"/>
        <w:tab w:val="right" w:leader="dot" w:pos="8296"/>
      </w:tabs>
      <w:spacing w:after="100"/>
    </w:pPr>
  </w:style>
  <w:style w:type="paragraph" w:styleId="TOC2">
    <w:name w:val="toc 2"/>
    <w:basedOn w:val="Normal"/>
    <w:next w:val="Normal"/>
    <w:autoRedefine/>
    <w:uiPriority w:val="39"/>
    <w:unhideWhenUsed/>
    <w:rsid w:val="00D47EC5"/>
    <w:pPr>
      <w:spacing w:after="100"/>
      <w:ind w:left="220"/>
    </w:pPr>
  </w:style>
  <w:style w:type="paragraph" w:styleId="FootnoteText">
    <w:name w:val="footnote text"/>
    <w:basedOn w:val="Normal"/>
    <w:link w:val="FootnoteTextChar"/>
    <w:unhideWhenUsed/>
    <w:rsid w:val="00B775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7596"/>
    <w:rPr>
      <w:sz w:val="20"/>
      <w:szCs w:val="20"/>
      <w:lang w:val="en-GB"/>
    </w:rPr>
  </w:style>
  <w:style w:type="character" w:styleId="FootnoteReference">
    <w:name w:val="footnote reference"/>
    <w:basedOn w:val="DefaultParagraphFont"/>
    <w:unhideWhenUsed/>
    <w:rsid w:val="00B77596"/>
    <w:rPr>
      <w:vertAlign w:val="superscript"/>
    </w:rPr>
  </w:style>
  <w:style w:type="character" w:customStyle="1" w:styleId="mw-headline">
    <w:name w:val="mw-headline"/>
    <w:basedOn w:val="DefaultParagraphFont"/>
    <w:rsid w:val="0060398E"/>
  </w:style>
  <w:style w:type="paragraph" w:styleId="TableofFigures">
    <w:name w:val="table of figures"/>
    <w:basedOn w:val="Normal"/>
    <w:next w:val="Normal"/>
    <w:uiPriority w:val="99"/>
    <w:unhideWhenUsed/>
    <w:rsid w:val="00641CA0"/>
    <w:pPr>
      <w:spacing w:after="0"/>
    </w:pPr>
  </w:style>
  <w:style w:type="paragraph" w:styleId="EndnoteText">
    <w:name w:val="endnote text"/>
    <w:basedOn w:val="Normal"/>
    <w:link w:val="EndnoteTextChar"/>
    <w:uiPriority w:val="99"/>
    <w:semiHidden/>
    <w:unhideWhenUsed/>
    <w:rsid w:val="000C46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469E"/>
    <w:rPr>
      <w:sz w:val="20"/>
      <w:szCs w:val="20"/>
      <w:lang w:val="en-GB"/>
    </w:rPr>
  </w:style>
  <w:style w:type="character" w:styleId="EndnoteReference">
    <w:name w:val="endnote reference"/>
    <w:basedOn w:val="DefaultParagraphFont"/>
    <w:uiPriority w:val="99"/>
    <w:semiHidden/>
    <w:unhideWhenUsed/>
    <w:rsid w:val="000C469E"/>
    <w:rPr>
      <w:vertAlign w:val="superscript"/>
    </w:rPr>
  </w:style>
  <w:style w:type="paragraph" w:styleId="ListBullet">
    <w:name w:val="List Bullet"/>
    <w:basedOn w:val="Normal"/>
    <w:uiPriority w:val="99"/>
    <w:unhideWhenUsed/>
    <w:rsid w:val="003C0E07"/>
    <w:pPr>
      <w:numPr>
        <w:numId w:val="66"/>
      </w:numPr>
      <w:contextualSpacing/>
    </w:pPr>
  </w:style>
  <w:style w:type="character" w:customStyle="1" w:styleId="SourceText">
    <w:name w:val="Source Text"/>
    <w:rsid w:val="00FC749D"/>
    <w:rPr>
      <w:rFonts w:ascii="Liberation Mono" w:eastAsia="Courier New" w:hAnsi="Liberation Mono" w:cs="Liberation Mono"/>
    </w:rPr>
  </w:style>
  <w:style w:type="character" w:customStyle="1" w:styleId="FootnoteCharacters">
    <w:name w:val="Footnote Characters"/>
    <w:rsid w:val="00FC749D"/>
  </w:style>
  <w:style w:type="paragraph" w:styleId="BodyText">
    <w:name w:val="Body Text"/>
    <w:basedOn w:val="Normal"/>
    <w:link w:val="BodyTextChar"/>
    <w:rsid w:val="00FC749D"/>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FC749D"/>
    <w:rPr>
      <w:rFonts w:ascii="Liberation Serif" w:eastAsia="Droid Sans Fallback" w:hAnsi="Liberation Serif" w:cs="FreeSans"/>
      <w:kern w:val="1"/>
      <w:sz w:val="24"/>
      <w:szCs w:val="24"/>
      <w:lang w:val="en-GB" w:eastAsia="zh-CN" w:bidi="hi-IN"/>
    </w:rPr>
  </w:style>
  <w:style w:type="paragraph" w:customStyle="1" w:styleId="TableContents">
    <w:name w:val="Table Contents"/>
    <w:basedOn w:val="Normal"/>
    <w:rsid w:val="00FC749D"/>
    <w:pPr>
      <w:widowControl w:val="0"/>
      <w:suppressLineNumbers/>
      <w:suppressAutoHyphens/>
      <w:spacing w:after="0" w:line="240" w:lineRule="auto"/>
    </w:pPr>
    <w:rPr>
      <w:rFonts w:ascii="Liberation Serif" w:eastAsia="Droid Sans Fallback" w:hAnsi="Liberation Serif" w:cs="FreeSans"/>
      <w:kern w:val="1"/>
      <w:sz w:val="24"/>
      <w:szCs w:val="24"/>
      <w:lang w:eastAsia="zh-CN" w:bidi="hi-IN"/>
    </w:rPr>
  </w:style>
  <w:style w:type="paragraph" w:customStyle="1" w:styleId="TableHeading">
    <w:name w:val="Table Heading"/>
    <w:basedOn w:val="TableContents"/>
    <w:rsid w:val="00FC749D"/>
    <w:pPr>
      <w:jc w:val="center"/>
    </w:pPr>
    <w:rPr>
      <w:b/>
      <w:bCs/>
    </w:rPr>
  </w:style>
  <w:style w:type="paragraph" w:customStyle="1" w:styleId="Illustration">
    <w:name w:val="Illustration"/>
    <w:basedOn w:val="Caption"/>
    <w:rsid w:val="00FC749D"/>
    <w:pPr>
      <w:widowControl w:val="0"/>
      <w:suppressAutoHyphens/>
      <w:spacing w:line="240" w:lineRule="auto"/>
    </w:pPr>
    <w:rPr>
      <w:rFonts w:ascii="Liberation Serif" w:eastAsia="Droid Sans Fallback" w:hAnsi="Liberation Serif" w:cs="FreeSans"/>
      <w:kern w:val="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035799">
      <w:bodyDiv w:val="1"/>
      <w:marLeft w:val="0"/>
      <w:marRight w:val="0"/>
      <w:marTop w:val="0"/>
      <w:marBottom w:val="0"/>
      <w:divBdr>
        <w:top w:val="none" w:sz="0" w:space="0" w:color="auto"/>
        <w:left w:val="none" w:sz="0" w:space="0" w:color="auto"/>
        <w:bottom w:val="none" w:sz="0" w:space="0" w:color="auto"/>
        <w:right w:val="none" w:sz="0" w:space="0" w:color="auto"/>
      </w:divBdr>
    </w:div>
    <w:div w:id="294142858">
      <w:bodyDiv w:val="1"/>
      <w:marLeft w:val="0"/>
      <w:marRight w:val="0"/>
      <w:marTop w:val="0"/>
      <w:marBottom w:val="0"/>
      <w:divBdr>
        <w:top w:val="none" w:sz="0" w:space="0" w:color="auto"/>
        <w:left w:val="none" w:sz="0" w:space="0" w:color="auto"/>
        <w:bottom w:val="none" w:sz="0" w:space="0" w:color="auto"/>
        <w:right w:val="none" w:sz="0" w:space="0" w:color="auto"/>
      </w:divBdr>
      <w:divsChild>
        <w:div w:id="1141311023">
          <w:marLeft w:val="1166"/>
          <w:marRight w:val="0"/>
          <w:marTop w:val="67"/>
          <w:marBottom w:val="0"/>
          <w:divBdr>
            <w:top w:val="none" w:sz="0" w:space="0" w:color="auto"/>
            <w:left w:val="none" w:sz="0" w:space="0" w:color="auto"/>
            <w:bottom w:val="none" w:sz="0" w:space="0" w:color="auto"/>
            <w:right w:val="none" w:sz="0" w:space="0" w:color="auto"/>
          </w:divBdr>
        </w:div>
        <w:div w:id="773476511">
          <w:marLeft w:val="1166"/>
          <w:marRight w:val="0"/>
          <w:marTop w:val="67"/>
          <w:marBottom w:val="0"/>
          <w:divBdr>
            <w:top w:val="none" w:sz="0" w:space="0" w:color="auto"/>
            <w:left w:val="none" w:sz="0" w:space="0" w:color="auto"/>
            <w:bottom w:val="none" w:sz="0" w:space="0" w:color="auto"/>
            <w:right w:val="none" w:sz="0" w:space="0" w:color="auto"/>
          </w:divBdr>
        </w:div>
        <w:div w:id="2024936720">
          <w:marLeft w:val="1166"/>
          <w:marRight w:val="0"/>
          <w:marTop w:val="67"/>
          <w:marBottom w:val="0"/>
          <w:divBdr>
            <w:top w:val="none" w:sz="0" w:space="0" w:color="auto"/>
            <w:left w:val="none" w:sz="0" w:space="0" w:color="auto"/>
            <w:bottom w:val="none" w:sz="0" w:space="0" w:color="auto"/>
            <w:right w:val="none" w:sz="0" w:space="0" w:color="auto"/>
          </w:divBdr>
        </w:div>
      </w:divsChild>
    </w:div>
    <w:div w:id="307902232">
      <w:bodyDiv w:val="1"/>
      <w:marLeft w:val="0"/>
      <w:marRight w:val="0"/>
      <w:marTop w:val="0"/>
      <w:marBottom w:val="0"/>
      <w:divBdr>
        <w:top w:val="none" w:sz="0" w:space="0" w:color="auto"/>
        <w:left w:val="none" w:sz="0" w:space="0" w:color="auto"/>
        <w:bottom w:val="none" w:sz="0" w:space="0" w:color="auto"/>
        <w:right w:val="none" w:sz="0" w:space="0" w:color="auto"/>
      </w:divBdr>
    </w:div>
    <w:div w:id="372845329">
      <w:bodyDiv w:val="1"/>
      <w:marLeft w:val="0"/>
      <w:marRight w:val="0"/>
      <w:marTop w:val="0"/>
      <w:marBottom w:val="0"/>
      <w:divBdr>
        <w:top w:val="none" w:sz="0" w:space="0" w:color="auto"/>
        <w:left w:val="none" w:sz="0" w:space="0" w:color="auto"/>
        <w:bottom w:val="none" w:sz="0" w:space="0" w:color="auto"/>
        <w:right w:val="none" w:sz="0" w:space="0" w:color="auto"/>
      </w:divBdr>
      <w:divsChild>
        <w:div w:id="357124480">
          <w:marLeft w:val="547"/>
          <w:marRight w:val="0"/>
          <w:marTop w:val="86"/>
          <w:marBottom w:val="0"/>
          <w:divBdr>
            <w:top w:val="none" w:sz="0" w:space="0" w:color="auto"/>
            <w:left w:val="none" w:sz="0" w:space="0" w:color="auto"/>
            <w:bottom w:val="none" w:sz="0" w:space="0" w:color="auto"/>
            <w:right w:val="none" w:sz="0" w:space="0" w:color="auto"/>
          </w:divBdr>
        </w:div>
        <w:div w:id="1514607955">
          <w:marLeft w:val="547"/>
          <w:marRight w:val="0"/>
          <w:marTop w:val="86"/>
          <w:marBottom w:val="0"/>
          <w:divBdr>
            <w:top w:val="none" w:sz="0" w:space="0" w:color="auto"/>
            <w:left w:val="none" w:sz="0" w:space="0" w:color="auto"/>
            <w:bottom w:val="none" w:sz="0" w:space="0" w:color="auto"/>
            <w:right w:val="none" w:sz="0" w:space="0" w:color="auto"/>
          </w:divBdr>
        </w:div>
        <w:div w:id="1599603689">
          <w:marLeft w:val="547"/>
          <w:marRight w:val="0"/>
          <w:marTop w:val="86"/>
          <w:marBottom w:val="0"/>
          <w:divBdr>
            <w:top w:val="none" w:sz="0" w:space="0" w:color="auto"/>
            <w:left w:val="none" w:sz="0" w:space="0" w:color="auto"/>
            <w:bottom w:val="none" w:sz="0" w:space="0" w:color="auto"/>
            <w:right w:val="none" w:sz="0" w:space="0" w:color="auto"/>
          </w:divBdr>
        </w:div>
        <w:div w:id="1666015206">
          <w:marLeft w:val="547"/>
          <w:marRight w:val="0"/>
          <w:marTop w:val="86"/>
          <w:marBottom w:val="0"/>
          <w:divBdr>
            <w:top w:val="none" w:sz="0" w:space="0" w:color="auto"/>
            <w:left w:val="none" w:sz="0" w:space="0" w:color="auto"/>
            <w:bottom w:val="none" w:sz="0" w:space="0" w:color="auto"/>
            <w:right w:val="none" w:sz="0" w:space="0" w:color="auto"/>
          </w:divBdr>
        </w:div>
      </w:divsChild>
    </w:div>
    <w:div w:id="372851390">
      <w:bodyDiv w:val="1"/>
      <w:marLeft w:val="0"/>
      <w:marRight w:val="0"/>
      <w:marTop w:val="0"/>
      <w:marBottom w:val="0"/>
      <w:divBdr>
        <w:top w:val="none" w:sz="0" w:space="0" w:color="auto"/>
        <w:left w:val="none" w:sz="0" w:space="0" w:color="auto"/>
        <w:bottom w:val="none" w:sz="0" w:space="0" w:color="auto"/>
        <w:right w:val="none" w:sz="0" w:space="0" w:color="auto"/>
      </w:divBdr>
    </w:div>
    <w:div w:id="498346514">
      <w:bodyDiv w:val="1"/>
      <w:marLeft w:val="0"/>
      <w:marRight w:val="0"/>
      <w:marTop w:val="0"/>
      <w:marBottom w:val="0"/>
      <w:divBdr>
        <w:top w:val="none" w:sz="0" w:space="0" w:color="auto"/>
        <w:left w:val="none" w:sz="0" w:space="0" w:color="auto"/>
        <w:bottom w:val="none" w:sz="0" w:space="0" w:color="auto"/>
        <w:right w:val="none" w:sz="0" w:space="0" w:color="auto"/>
      </w:divBdr>
      <w:divsChild>
        <w:div w:id="1170293470">
          <w:marLeft w:val="720"/>
          <w:marRight w:val="0"/>
          <w:marTop w:val="0"/>
          <w:marBottom w:val="0"/>
          <w:divBdr>
            <w:top w:val="none" w:sz="0" w:space="0" w:color="auto"/>
            <w:left w:val="none" w:sz="0" w:space="0" w:color="auto"/>
            <w:bottom w:val="none" w:sz="0" w:space="0" w:color="auto"/>
            <w:right w:val="none" w:sz="0" w:space="0" w:color="auto"/>
          </w:divBdr>
        </w:div>
        <w:div w:id="748311011">
          <w:marLeft w:val="720"/>
          <w:marRight w:val="0"/>
          <w:marTop w:val="0"/>
          <w:marBottom w:val="0"/>
          <w:divBdr>
            <w:top w:val="none" w:sz="0" w:space="0" w:color="auto"/>
            <w:left w:val="none" w:sz="0" w:space="0" w:color="auto"/>
            <w:bottom w:val="none" w:sz="0" w:space="0" w:color="auto"/>
            <w:right w:val="none" w:sz="0" w:space="0" w:color="auto"/>
          </w:divBdr>
        </w:div>
        <w:div w:id="831330749">
          <w:marLeft w:val="720"/>
          <w:marRight w:val="0"/>
          <w:marTop w:val="0"/>
          <w:marBottom w:val="0"/>
          <w:divBdr>
            <w:top w:val="none" w:sz="0" w:space="0" w:color="auto"/>
            <w:left w:val="none" w:sz="0" w:space="0" w:color="auto"/>
            <w:bottom w:val="none" w:sz="0" w:space="0" w:color="auto"/>
            <w:right w:val="none" w:sz="0" w:space="0" w:color="auto"/>
          </w:divBdr>
        </w:div>
        <w:div w:id="1896158927">
          <w:marLeft w:val="720"/>
          <w:marRight w:val="0"/>
          <w:marTop w:val="0"/>
          <w:marBottom w:val="0"/>
          <w:divBdr>
            <w:top w:val="none" w:sz="0" w:space="0" w:color="auto"/>
            <w:left w:val="none" w:sz="0" w:space="0" w:color="auto"/>
            <w:bottom w:val="none" w:sz="0" w:space="0" w:color="auto"/>
            <w:right w:val="none" w:sz="0" w:space="0" w:color="auto"/>
          </w:divBdr>
        </w:div>
        <w:div w:id="1396470696">
          <w:marLeft w:val="720"/>
          <w:marRight w:val="0"/>
          <w:marTop w:val="0"/>
          <w:marBottom w:val="0"/>
          <w:divBdr>
            <w:top w:val="none" w:sz="0" w:space="0" w:color="auto"/>
            <w:left w:val="none" w:sz="0" w:space="0" w:color="auto"/>
            <w:bottom w:val="none" w:sz="0" w:space="0" w:color="auto"/>
            <w:right w:val="none" w:sz="0" w:space="0" w:color="auto"/>
          </w:divBdr>
        </w:div>
      </w:divsChild>
    </w:div>
    <w:div w:id="538399752">
      <w:bodyDiv w:val="1"/>
      <w:marLeft w:val="0"/>
      <w:marRight w:val="0"/>
      <w:marTop w:val="0"/>
      <w:marBottom w:val="0"/>
      <w:divBdr>
        <w:top w:val="none" w:sz="0" w:space="0" w:color="auto"/>
        <w:left w:val="none" w:sz="0" w:space="0" w:color="auto"/>
        <w:bottom w:val="none" w:sz="0" w:space="0" w:color="auto"/>
        <w:right w:val="none" w:sz="0" w:space="0" w:color="auto"/>
      </w:divBdr>
    </w:div>
    <w:div w:id="570115097">
      <w:bodyDiv w:val="1"/>
      <w:marLeft w:val="0"/>
      <w:marRight w:val="0"/>
      <w:marTop w:val="0"/>
      <w:marBottom w:val="0"/>
      <w:divBdr>
        <w:top w:val="none" w:sz="0" w:space="0" w:color="auto"/>
        <w:left w:val="none" w:sz="0" w:space="0" w:color="auto"/>
        <w:bottom w:val="none" w:sz="0" w:space="0" w:color="auto"/>
        <w:right w:val="none" w:sz="0" w:space="0" w:color="auto"/>
      </w:divBdr>
      <w:divsChild>
        <w:div w:id="530806001">
          <w:marLeft w:val="1354"/>
          <w:marRight w:val="0"/>
          <w:marTop w:val="0"/>
          <w:marBottom w:val="0"/>
          <w:divBdr>
            <w:top w:val="none" w:sz="0" w:space="0" w:color="auto"/>
            <w:left w:val="none" w:sz="0" w:space="0" w:color="auto"/>
            <w:bottom w:val="none" w:sz="0" w:space="0" w:color="auto"/>
            <w:right w:val="none" w:sz="0" w:space="0" w:color="auto"/>
          </w:divBdr>
        </w:div>
        <w:div w:id="447706041">
          <w:marLeft w:val="1354"/>
          <w:marRight w:val="0"/>
          <w:marTop w:val="0"/>
          <w:marBottom w:val="0"/>
          <w:divBdr>
            <w:top w:val="none" w:sz="0" w:space="0" w:color="auto"/>
            <w:left w:val="none" w:sz="0" w:space="0" w:color="auto"/>
            <w:bottom w:val="none" w:sz="0" w:space="0" w:color="auto"/>
            <w:right w:val="none" w:sz="0" w:space="0" w:color="auto"/>
          </w:divBdr>
        </w:div>
        <w:div w:id="820779666">
          <w:marLeft w:val="1354"/>
          <w:marRight w:val="0"/>
          <w:marTop w:val="0"/>
          <w:marBottom w:val="0"/>
          <w:divBdr>
            <w:top w:val="none" w:sz="0" w:space="0" w:color="auto"/>
            <w:left w:val="none" w:sz="0" w:space="0" w:color="auto"/>
            <w:bottom w:val="none" w:sz="0" w:space="0" w:color="auto"/>
            <w:right w:val="none" w:sz="0" w:space="0" w:color="auto"/>
          </w:divBdr>
        </w:div>
        <w:div w:id="13659066">
          <w:marLeft w:val="1354"/>
          <w:marRight w:val="0"/>
          <w:marTop w:val="0"/>
          <w:marBottom w:val="0"/>
          <w:divBdr>
            <w:top w:val="none" w:sz="0" w:space="0" w:color="auto"/>
            <w:left w:val="none" w:sz="0" w:space="0" w:color="auto"/>
            <w:bottom w:val="none" w:sz="0" w:space="0" w:color="auto"/>
            <w:right w:val="none" w:sz="0" w:space="0" w:color="auto"/>
          </w:divBdr>
        </w:div>
        <w:div w:id="1110782450">
          <w:marLeft w:val="1354"/>
          <w:marRight w:val="0"/>
          <w:marTop w:val="0"/>
          <w:marBottom w:val="0"/>
          <w:divBdr>
            <w:top w:val="none" w:sz="0" w:space="0" w:color="auto"/>
            <w:left w:val="none" w:sz="0" w:space="0" w:color="auto"/>
            <w:bottom w:val="none" w:sz="0" w:space="0" w:color="auto"/>
            <w:right w:val="none" w:sz="0" w:space="0" w:color="auto"/>
          </w:divBdr>
        </w:div>
        <w:div w:id="2059742582">
          <w:marLeft w:val="1354"/>
          <w:marRight w:val="0"/>
          <w:marTop w:val="0"/>
          <w:marBottom w:val="0"/>
          <w:divBdr>
            <w:top w:val="none" w:sz="0" w:space="0" w:color="auto"/>
            <w:left w:val="none" w:sz="0" w:space="0" w:color="auto"/>
            <w:bottom w:val="none" w:sz="0" w:space="0" w:color="auto"/>
            <w:right w:val="none" w:sz="0" w:space="0" w:color="auto"/>
          </w:divBdr>
        </w:div>
        <w:div w:id="1308513099">
          <w:marLeft w:val="1354"/>
          <w:marRight w:val="0"/>
          <w:marTop w:val="0"/>
          <w:marBottom w:val="0"/>
          <w:divBdr>
            <w:top w:val="none" w:sz="0" w:space="0" w:color="auto"/>
            <w:left w:val="none" w:sz="0" w:space="0" w:color="auto"/>
            <w:bottom w:val="none" w:sz="0" w:space="0" w:color="auto"/>
            <w:right w:val="none" w:sz="0" w:space="0" w:color="auto"/>
          </w:divBdr>
        </w:div>
        <w:div w:id="1407875100">
          <w:marLeft w:val="1354"/>
          <w:marRight w:val="0"/>
          <w:marTop w:val="0"/>
          <w:marBottom w:val="0"/>
          <w:divBdr>
            <w:top w:val="none" w:sz="0" w:space="0" w:color="auto"/>
            <w:left w:val="none" w:sz="0" w:space="0" w:color="auto"/>
            <w:bottom w:val="none" w:sz="0" w:space="0" w:color="auto"/>
            <w:right w:val="none" w:sz="0" w:space="0" w:color="auto"/>
          </w:divBdr>
        </w:div>
        <w:div w:id="1455639443">
          <w:marLeft w:val="1354"/>
          <w:marRight w:val="0"/>
          <w:marTop w:val="0"/>
          <w:marBottom w:val="0"/>
          <w:divBdr>
            <w:top w:val="none" w:sz="0" w:space="0" w:color="auto"/>
            <w:left w:val="none" w:sz="0" w:space="0" w:color="auto"/>
            <w:bottom w:val="none" w:sz="0" w:space="0" w:color="auto"/>
            <w:right w:val="none" w:sz="0" w:space="0" w:color="auto"/>
          </w:divBdr>
        </w:div>
        <w:div w:id="1781023453">
          <w:marLeft w:val="1354"/>
          <w:marRight w:val="0"/>
          <w:marTop w:val="0"/>
          <w:marBottom w:val="0"/>
          <w:divBdr>
            <w:top w:val="none" w:sz="0" w:space="0" w:color="auto"/>
            <w:left w:val="none" w:sz="0" w:space="0" w:color="auto"/>
            <w:bottom w:val="none" w:sz="0" w:space="0" w:color="auto"/>
            <w:right w:val="none" w:sz="0" w:space="0" w:color="auto"/>
          </w:divBdr>
        </w:div>
        <w:div w:id="1891913175">
          <w:marLeft w:val="1354"/>
          <w:marRight w:val="0"/>
          <w:marTop w:val="0"/>
          <w:marBottom w:val="0"/>
          <w:divBdr>
            <w:top w:val="none" w:sz="0" w:space="0" w:color="auto"/>
            <w:left w:val="none" w:sz="0" w:space="0" w:color="auto"/>
            <w:bottom w:val="none" w:sz="0" w:space="0" w:color="auto"/>
            <w:right w:val="none" w:sz="0" w:space="0" w:color="auto"/>
          </w:divBdr>
        </w:div>
        <w:div w:id="1381050932">
          <w:marLeft w:val="1354"/>
          <w:marRight w:val="0"/>
          <w:marTop w:val="0"/>
          <w:marBottom w:val="0"/>
          <w:divBdr>
            <w:top w:val="none" w:sz="0" w:space="0" w:color="auto"/>
            <w:left w:val="none" w:sz="0" w:space="0" w:color="auto"/>
            <w:bottom w:val="none" w:sz="0" w:space="0" w:color="auto"/>
            <w:right w:val="none" w:sz="0" w:space="0" w:color="auto"/>
          </w:divBdr>
        </w:div>
      </w:divsChild>
    </w:div>
    <w:div w:id="589627927">
      <w:bodyDiv w:val="1"/>
      <w:marLeft w:val="0"/>
      <w:marRight w:val="0"/>
      <w:marTop w:val="0"/>
      <w:marBottom w:val="0"/>
      <w:divBdr>
        <w:top w:val="none" w:sz="0" w:space="0" w:color="auto"/>
        <w:left w:val="none" w:sz="0" w:space="0" w:color="auto"/>
        <w:bottom w:val="none" w:sz="0" w:space="0" w:color="auto"/>
        <w:right w:val="none" w:sz="0" w:space="0" w:color="auto"/>
      </w:divBdr>
    </w:div>
    <w:div w:id="600572039">
      <w:bodyDiv w:val="1"/>
      <w:marLeft w:val="0"/>
      <w:marRight w:val="0"/>
      <w:marTop w:val="0"/>
      <w:marBottom w:val="0"/>
      <w:divBdr>
        <w:top w:val="none" w:sz="0" w:space="0" w:color="auto"/>
        <w:left w:val="none" w:sz="0" w:space="0" w:color="auto"/>
        <w:bottom w:val="none" w:sz="0" w:space="0" w:color="auto"/>
        <w:right w:val="none" w:sz="0" w:space="0" w:color="auto"/>
      </w:divBdr>
    </w:div>
    <w:div w:id="716852494">
      <w:bodyDiv w:val="1"/>
      <w:marLeft w:val="0"/>
      <w:marRight w:val="0"/>
      <w:marTop w:val="0"/>
      <w:marBottom w:val="0"/>
      <w:divBdr>
        <w:top w:val="none" w:sz="0" w:space="0" w:color="auto"/>
        <w:left w:val="none" w:sz="0" w:space="0" w:color="auto"/>
        <w:bottom w:val="none" w:sz="0" w:space="0" w:color="auto"/>
        <w:right w:val="none" w:sz="0" w:space="0" w:color="auto"/>
      </w:divBdr>
    </w:div>
    <w:div w:id="809708716">
      <w:bodyDiv w:val="1"/>
      <w:marLeft w:val="0"/>
      <w:marRight w:val="0"/>
      <w:marTop w:val="0"/>
      <w:marBottom w:val="0"/>
      <w:divBdr>
        <w:top w:val="none" w:sz="0" w:space="0" w:color="auto"/>
        <w:left w:val="none" w:sz="0" w:space="0" w:color="auto"/>
        <w:bottom w:val="none" w:sz="0" w:space="0" w:color="auto"/>
        <w:right w:val="none" w:sz="0" w:space="0" w:color="auto"/>
      </w:divBdr>
      <w:divsChild>
        <w:div w:id="586312093">
          <w:marLeft w:val="547"/>
          <w:marRight w:val="0"/>
          <w:marTop w:val="86"/>
          <w:marBottom w:val="0"/>
          <w:divBdr>
            <w:top w:val="none" w:sz="0" w:space="0" w:color="auto"/>
            <w:left w:val="none" w:sz="0" w:space="0" w:color="auto"/>
            <w:bottom w:val="none" w:sz="0" w:space="0" w:color="auto"/>
            <w:right w:val="none" w:sz="0" w:space="0" w:color="auto"/>
          </w:divBdr>
        </w:div>
        <w:div w:id="437679796">
          <w:marLeft w:val="547"/>
          <w:marRight w:val="0"/>
          <w:marTop w:val="86"/>
          <w:marBottom w:val="0"/>
          <w:divBdr>
            <w:top w:val="none" w:sz="0" w:space="0" w:color="auto"/>
            <w:left w:val="none" w:sz="0" w:space="0" w:color="auto"/>
            <w:bottom w:val="none" w:sz="0" w:space="0" w:color="auto"/>
            <w:right w:val="none" w:sz="0" w:space="0" w:color="auto"/>
          </w:divBdr>
        </w:div>
        <w:div w:id="453448510">
          <w:marLeft w:val="547"/>
          <w:marRight w:val="0"/>
          <w:marTop w:val="77"/>
          <w:marBottom w:val="0"/>
          <w:divBdr>
            <w:top w:val="none" w:sz="0" w:space="0" w:color="auto"/>
            <w:left w:val="none" w:sz="0" w:space="0" w:color="auto"/>
            <w:bottom w:val="none" w:sz="0" w:space="0" w:color="auto"/>
            <w:right w:val="none" w:sz="0" w:space="0" w:color="auto"/>
          </w:divBdr>
        </w:div>
      </w:divsChild>
    </w:div>
    <w:div w:id="822622528">
      <w:bodyDiv w:val="1"/>
      <w:marLeft w:val="0"/>
      <w:marRight w:val="0"/>
      <w:marTop w:val="0"/>
      <w:marBottom w:val="0"/>
      <w:divBdr>
        <w:top w:val="none" w:sz="0" w:space="0" w:color="auto"/>
        <w:left w:val="none" w:sz="0" w:space="0" w:color="auto"/>
        <w:bottom w:val="none" w:sz="0" w:space="0" w:color="auto"/>
        <w:right w:val="none" w:sz="0" w:space="0" w:color="auto"/>
      </w:divBdr>
      <w:divsChild>
        <w:div w:id="625279369">
          <w:marLeft w:val="2880"/>
          <w:marRight w:val="0"/>
          <w:marTop w:val="0"/>
          <w:marBottom w:val="0"/>
          <w:divBdr>
            <w:top w:val="none" w:sz="0" w:space="0" w:color="auto"/>
            <w:left w:val="none" w:sz="0" w:space="0" w:color="auto"/>
            <w:bottom w:val="none" w:sz="0" w:space="0" w:color="auto"/>
            <w:right w:val="none" w:sz="0" w:space="0" w:color="auto"/>
          </w:divBdr>
        </w:div>
        <w:div w:id="2063601808">
          <w:marLeft w:val="720"/>
          <w:marRight w:val="0"/>
          <w:marTop w:val="0"/>
          <w:marBottom w:val="0"/>
          <w:divBdr>
            <w:top w:val="none" w:sz="0" w:space="0" w:color="auto"/>
            <w:left w:val="none" w:sz="0" w:space="0" w:color="auto"/>
            <w:bottom w:val="none" w:sz="0" w:space="0" w:color="auto"/>
            <w:right w:val="none" w:sz="0" w:space="0" w:color="auto"/>
          </w:divBdr>
        </w:div>
        <w:div w:id="1873570768">
          <w:marLeft w:val="720"/>
          <w:marRight w:val="0"/>
          <w:marTop w:val="0"/>
          <w:marBottom w:val="0"/>
          <w:divBdr>
            <w:top w:val="none" w:sz="0" w:space="0" w:color="auto"/>
            <w:left w:val="none" w:sz="0" w:space="0" w:color="auto"/>
            <w:bottom w:val="none" w:sz="0" w:space="0" w:color="auto"/>
            <w:right w:val="none" w:sz="0" w:space="0" w:color="auto"/>
          </w:divBdr>
        </w:div>
      </w:divsChild>
    </w:div>
    <w:div w:id="845942317">
      <w:bodyDiv w:val="1"/>
      <w:marLeft w:val="0"/>
      <w:marRight w:val="0"/>
      <w:marTop w:val="0"/>
      <w:marBottom w:val="0"/>
      <w:divBdr>
        <w:top w:val="none" w:sz="0" w:space="0" w:color="auto"/>
        <w:left w:val="none" w:sz="0" w:space="0" w:color="auto"/>
        <w:bottom w:val="none" w:sz="0" w:space="0" w:color="auto"/>
        <w:right w:val="none" w:sz="0" w:space="0" w:color="auto"/>
      </w:divBdr>
    </w:div>
    <w:div w:id="871721544">
      <w:bodyDiv w:val="1"/>
      <w:marLeft w:val="0"/>
      <w:marRight w:val="0"/>
      <w:marTop w:val="0"/>
      <w:marBottom w:val="0"/>
      <w:divBdr>
        <w:top w:val="none" w:sz="0" w:space="0" w:color="auto"/>
        <w:left w:val="none" w:sz="0" w:space="0" w:color="auto"/>
        <w:bottom w:val="none" w:sz="0" w:space="0" w:color="auto"/>
        <w:right w:val="none" w:sz="0" w:space="0" w:color="auto"/>
      </w:divBdr>
    </w:div>
    <w:div w:id="897742571">
      <w:bodyDiv w:val="1"/>
      <w:marLeft w:val="0"/>
      <w:marRight w:val="0"/>
      <w:marTop w:val="0"/>
      <w:marBottom w:val="0"/>
      <w:divBdr>
        <w:top w:val="none" w:sz="0" w:space="0" w:color="auto"/>
        <w:left w:val="none" w:sz="0" w:space="0" w:color="auto"/>
        <w:bottom w:val="none" w:sz="0" w:space="0" w:color="auto"/>
        <w:right w:val="none" w:sz="0" w:space="0" w:color="auto"/>
      </w:divBdr>
    </w:div>
    <w:div w:id="940837886">
      <w:bodyDiv w:val="1"/>
      <w:marLeft w:val="0"/>
      <w:marRight w:val="0"/>
      <w:marTop w:val="0"/>
      <w:marBottom w:val="0"/>
      <w:divBdr>
        <w:top w:val="none" w:sz="0" w:space="0" w:color="auto"/>
        <w:left w:val="none" w:sz="0" w:space="0" w:color="auto"/>
        <w:bottom w:val="none" w:sz="0" w:space="0" w:color="auto"/>
        <w:right w:val="none" w:sz="0" w:space="0" w:color="auto"/>
      </w:divBdr>
      <w:divsChild>
        <w:div w:id="706031988">
          <w:marLeft w:val="806"/>
          <w:marRight w:val="0"/>
          <w:marTop w:val="67"/>
          <w:marBottom w:val="0"/>
          <w:divBdr>
            <w:top w:val="none" w:sz="0" w:space="0" w:color="auto"/>
            <w:left w:val="none" w:sz="0" w:space="0" w:color="auto"/>
            <w:bottom w:val="none" w:sz="0" w:space="0" w:color="auto"/>
            <w:right w:val="none" w:sz="0" w:space="0" w:color="auto"/>
          </w:divBdr>
        </w:div>
        <w:div w:id="1022323352">
          <w:marLeft w:val="1166"/>
          <w:marRight w:val="0"/>
          <w:marTop w:val="67"/>
          <w:marBottom w:val="0"/>
          <w:divBdr>
            <w:top w:val="none" w:sz="0" w:space="0" w:color="auto"/>
            <w:left w:val="none" w:sz="0" w:space="0" w:color="auto"/>
            <w:bottom w:val="none" w:sz="0" w:space="0" w:color="auto"/>
            <w:right w:val="none" w:sz="0" w:space="0" w:color="auto"/>
          </w:divBdr>
        </w:div>
        <w:div w:id="248540375">
          <w:marLeft w:val="806"/>
          <w:marRight w:val="0"/>
          <w:marTop w:val="67"/>
          <w:marBottom w:val="0"/>
          <w:divBdr>
            <w:top w:val="none" w:sz="0" w:space="0" w:color="auto"/>
            <w:left w:val="none" w:sz="0" w:space="0" w:color="auto"/>
            <w:bottom w:val="none" w:sz="0" w:space="0" w:color="auto"/>
            <w:right w:val="none" w:sz="0" w:space="0" w:color="auto"/>
          </w:divBdr>
        </w:div>
        <w:div w:id="556012012">
          <w:marLeft w:val="1166"/>
          <w:marRight w:val="0"/>
          <w:marTop w:val="67"/>
          <w:marBottom w:val="0"/>
          <w:divBdr>
            <w:top w:val="none" w:sz="0" w:space="0" w:color="auto"/>
            <w:left w:val="none" w:sz="0" w:space="0" w:color="auto"/>
            <w:bottom w:val="none" w:sz="0" w:space="0" w:color="auto"/>
            <w:right w:val="none" w:sz="0" w:space="0" w:color="auto"/>
          </w:divBdr>
        </w:div>
        <w:div w:id="2017077516">
          <w:marLeft w:val="1166"/>
          <w:marRight w:val="0"/>
          <w:marTop w:val="67"/>
          <w:marBottom w:val="0"/>
          <w:divBdr>
            <w:top w:val="none" w:sz="0" w:space="0" w:color="auto"/>
            <w:left w:val="none" w:sz="0" w:space="0" w:color="auto"/>
            <w:bottom w:val="none" w:sz="0" w:space="0" w:color="auto"/>
            <w:right w:val="none" w:sz="0" w:space="0" w:color="auto"/>
          </w:divBdr>
        </w:div>
        <w:div w:id="1969386233">
          <w:marLeft w:val="1166"/>
          <w:marRight w:val="0"/>
          <w:marTop w:val="67"/>
          <w:marBottom w:val="0"/>
          <w:divBdr>
            <w:top w:val="none" w:sz="0" w:space="0" w:color="auto"/>
            <w:left w:val="none" w:sz="0" w:space="0" w:color="auto"/>
            <w:bottom w:val="none" w:sz="0" w:space="0" w:color="auto"/>
            <w:right w:val="none" w:sz="0" w:space="0" w:color="auto"/>
          </w:divBdr>
        </w:div>
        <w:div w:id="2112358250">
          <w:marLeft w:val="806"/>
          <w:marRight w:val="0"/>
          <w:marTop w:val="67"/>
          <w:marBottom w:val="0"/>
          <w:divBdr>
            <w:top w:val="none" w:sz="0" w:space="0" w:color="auto"/>
            <w:left w:val="none" w:sz="0" w:space="0" w:color="auto"/>
            <w:bottom w:val="none" w:sz="0" w:space="0" w:color="auto"/>
            <w:right w:val="none" w:sz="0" w:space="0" w:color="auto"/>
          </w:divBdr>
        </w:div>
        <w:div w:id="63651494">
          <w:marLeft w:val="1166"/>
          <w:marRight w:val="0"/>
          <w:marTop w:val="67"/>
          <w:marBottom w:val="0"/>
          <w:divBdr>
            <w:top w:val="none" w:sz="0" w:space="0" w:color="auto"/>
            <w:left w:val="none" w:sz="0" w:space="0" w:color="auto"/>
            <w:bottom w:val="none" w:sz="0" w:space="0" w:color="auto"/>
            <w:right w:val="none" w:sz="0" w:space="0" w:color="auto"/>
          </w:divBdr>
        </w:div>
        <w:div w:id="2000765949">
          <w:marLeft w:val="547"/>
          <w:marRight w:val="0"/>
          <w:marTop w:val="67"/>
          <w:marBottom w:val="0"/>
          <w:divBdr>
            <w:top w:val="none" w:sz="0" w:space="0" w:color="auto"/>
            <w:left w:val="none" w:sz="0" w:space="0" w:color="auto"/>
            <w:bottom w:val="none" w:sz="0" w:space="0" w:color="auto"/>
            <w:right w:val="none" w:sz="0" w:space="0" w:color="auto"/>
          </w:divBdr>
        </w:div>
        <w:div w:id="426081521">
          <w:marLeft w:val="1166"/>
          <w:marRight w:val="0"/>
          <w:marTop w:val="67"/>
          <w:marBottom w:val="0"/>
          <w:divBdr>
            <w:top w:val="none" w:sz="0" w:space="0" w:color="auto"/>
            <w:left w:val="none" w:sz="0" w:space="0" w:color="auto"/>
            <w:bottom w:val="none" w:sz="0" w:space="0" w:color="auto"/>
            <w:right w:val="none" w:sz="0" w:space="0" w:color="auto"/>
          </w:divBdr>
        </w:div>
        <w:div w:id="1282303986">
          <w:marLeft w:val="1166"/>
          <w:marRight w:val="0"/>
          <w:marTop w:val="67"/>
          <w:marBottom w:val="0"/>
          <w:divBdr>
            <w:top w:val="none" w:sz="0" w:space="0" w:color="auto"/>
            <w:left w:val="none" w:sz="0" w:space="0" w:color="auto"/>
            <w:bottom w:val="none" w:sz="0" w:space="0" w:color="auto"/>
            <w:right w:val="none" w:sz="0" w:space="0" w:color="auto"/>
          </w:divBdr>
        </w:div>
        <w:div w:id="1051227616">
          <w:marLeft w:val="1166"/>
          <w:marRight w:val="0"/>
          <w:marTop w:val="67"/>
          <w:marBottom w:val="0"/>
          <w:divBdr>
            <w:top w:val="none" w:sz="0" w:space="0" w:color="auto"/>
            <w:left w:val="none" w:sz="0" w:space="0" w:color="auto"/>
            <w:bottom w:val="none" w:sz="0" w:space="0" w:color="auto"/>
            <w:right w:val="none" w:sz="0" w:space="0" w:color="auto"/>
          </w:divBdr>
        </w:div>
      </w:divsChild>
    </w:div>
    <w:div w:id="944192880">
      <w:bodyDiv w:val="1"/>
      <w:marLeft w:val="0"/>
      <w:marRight w:val="0"/>
      <w:marTop w:val="0"/>
      <w:marBottom w:val="0"/>
      <w:divBdr>
        <w:top w:val="none" w:sz="0" w:space="0" w:color="auto"/>
        <w:left w:val="none" w:sz="0" w:space="0" w:color="auto"/>
        <w:bottom w:val="none" w:sz="0" w:space="0" w:color="auto"/>
        <w:right w:val="none" w:sz="0" w:space="0" w:color="auto"/>
      </w:divBdr>
      <w:divsChild>
        <w:div w:id="955215978">
          <w:marLeft w:val="547"/>
          <w:marRight w:val="0"/>
          <w:marTop w:val="192"/>
          <w:marBottom w:val="0"/>
          <w:divBdr>
            <w:top w:val="none" w:sz="0" w:space="0" w:color="auto"/>
            <w:left w:val="none" w:sz="0" w:space="0" w:color="auto"/>
            <w:bottom w:val="none" w:sz="0" w:space="0" w:color="auto"/>
            <w:right w:val="none" w:sz="0" w:space="0" w:color="auto"/>
          </w:divBdr>
        </w:div>
        <w:div w:id="2074618285">
          <w:marLeft w:val="547"/>
          <w:marRight w:val="0"/>
          <w:marTop w:val="192"/>
          <w:marBottom w:val="0"/>
          <w:divBdr>
            <w:top w:val="none" w:sz="0" w:space="0" w:color="auto"/>
            <w:left w:val="none" w:sz="0" w:space="0" w:color="auto"/>
            <w:bottom w:val="none" w:sz="0" w:space="0" w:color="auto"/>
            <w:right w:val="none" w:sz="0" w:space="0" w:color="auto"/>
          </w:divBdr>
        </w:div>
        <w:div w:id="961032073">
          <w:marLeft w:val="547"/>
          <w:marRight w:val="0"/>
          <w:marTop w:val="192"/>
          <w:marBottom w:val="0"/>
          <w:divBdr>
            <w:top w:val="none" w:sz="0" w:space="0" w:color="auto"/>
            <w:left w:val="none" w:sz="0" w:space="0" w:color="auto"/>
            <w:bottom w:val="none" w:sz="0" w:space="0" w:color="auto"/>
            <w:right w:val="none" w:sz="0" w:space="0" w:color="auto"/>
          </w:divBdr>
        </w:div>
        <w:div w:id="1433210952">
          <w:marLeft w:val="547"/>
          <w:marRight w:val="0"/>
          <w:marTop w:val="192"/>
          <w:marBottom w:val="0"/>
          <w:divBdr>
            <w:top w:val="none" w:sz="0" w:space="0" w:color="auto"/>
            <w:left w:val="none" w:sz="0" w:space="0" w:color="auto"/>
            <w:bottom w:val="none" w:sz="0" w:space="0" w:color="auto"/>
            <w:right w:val="none" w:sz="0" w:space="0" w:color="auto"/>
          </w:divBdr>
        </w:div>
        <w:div w:id="1877346790">
          <w:marLeft w:val="547"/>
          <w:marRight w:val="0"/>
          <w:marTop w:val="192"/>
          <w:marBottom w:val="0"/>
          <w:divBdr>
            <w:top w:val="none" w:sz="0" w:space="0" w:color="auto"/>
            <w:left w:val="none" w:sz="0" w:space="0" w:color="auto"/>
            <w:bottom w:val="none" w:sz="0" w:space="0" w:color="auto"/>
            <w:right w:val="none" w:sz="0" w:space="0" w:color="auto"/>
          </w:divBdr>
        </w:div>
        <w:div w:id="1311593867">
          <w:marLeft w:val="547"/>
          <w:marRight w:val="0"/>
          <w:marTop w:val="192"/>
          <w:marBottom w:val="0"/>
          <w:divBdr>
            <w:top w:val="none" w:sz="0" w:space="0" w:color="auto"/>
            <w:left w:val="none" w:sz="0" w:space="0" w:color="auto"/>
            <w:bottom w:val="none" w:sz="0" w:space="0" w:color="auto"/>
            <w:right w:val="none" w:sz="0" w:space="0" w:color="auto"/>
          </w:divBdr>
        </w:div>
        <w:div w:id="1860269981">
          <w:marLeft w:val="547"/>
          <w:marRight w:val="0"/>
          <w:marTop w:val="192"/>
          <w:marBottom w:val="0"/>
          <w:divBdr>
            <w:top w:val="none" w:sz="0" w:space="0" w:color="auto"/>
            <w:left w:val="none" w:sz="0" w:space="0" w:color="auto"/>
            <w:bottom w:val="none" w:sz="0" w:space="0" w:color="auto"/>
            <w:right w:val="none" w:sz="0" w:space="0" w:color="auto"/>
          </w:divBdr>
        </w:div>
        <w:div w:id="1548029613">
          <w:marLeft w:val="547"/>
          <w:marRight w:val="0"/>
          <w:marTop w:val="192"/>
          <w:marBottom w:val="0"/>
          <w:divBdr>
            <w:top w:val="none" w:sz="0" w:space="0" w:color="auto"/>
            <w:left w:val="none" w:sz="0" w:space="0" w:color="auto"/>
            <w:bottom w:val="none" w:sz="0" w:space="0" w:color="auto"/>
            <w:right w:val="none" w:sz="0" w:space="0" w:color="auto"/>
          </w:divBdr>
        </w:div>
        <w:div w:id="803158217">
          <w:marLeft w:val="547"/>
          <w:marRight w:val="0"/>
          <w:marTop w:val="192"/>
          <w:marBottom w:val="0"/>
          <w:divBdr>
            <w:top w:val="none" w:sz="0" w:space="0" w:color="auto"/>
            <w:left w:val="none" w:sz="0" w:space="0" w:color="auto"/>
            <w:bottom w:val="none" w:sz="0" w:space="0" w:color="auto"/>
            <w:right w:val="none" w:sz="0" w:space="0" w:color="auto"/>
          </w:divBdr>
        </w:div>
        <w:div w:id="124586313">
          <w:marLeft w:val="547"/>
          <w:marRight w:val="0"/>
          <w:marTop w:val="192"/>
          <w:marBottom w:val="0"/>
          <w:divBdr>
            <w:top w:val="none" w:sz="0" w:space="0" w:color="auto"/>
            <w:left w:val="none" w:sz="0" w:space="0" w:color="auto"/>
            <w:bottom w:val="none" w:sz="0" w:space="0" w:color="auto"/>
            <w:right w:val="none" w:sz="0" w:space="0" w:color="auto"/>
          </w:divBdr>
        </w:div>
      </w:divsChild>
    </w:div>
    <w:div w:id="1034230815">
      <w:bodyDiv w:val="1"/>
      <w:marLeft w:val="0"/>
      <w:marRight w:val="0"/>
      <w:marTop w:val="0"/>
      <w:marBottom w:val="0"/>
      <w:divBdr>
        <w:top w:val="none" w:sz="0" w:space="0" w:color="auto"/>
        <w:left w:val="none" w:sz="0" w:space="0" w:color="auto"/>
        <w:bottom w:val="none" w:sz="0" w:space="0" w:color="auto"/>
        <w:right w:val="none" w:sz="0" w:space="0" w:color="auto"/>
      </w:divBdr>
      <w:divsChild>
        <w:div w:id="291833934">
          <w:marLeft w:val="547"/>
          <w:marRight w:val="0"/>
          <w:marTop w:val="67"/>
          <w:marBottom w:val="0"/>
          <w:divBdr>
            <w:top w:val="none" w:sz="0" w:space="0" w:color="auto"/>
            <w:left w:val="none" w:sz="0" w:space="0" w:color="auto"/>
            <w:bottom w:val="none" w:sz="0" w:space="0" w:color="auto"/>
            <w:right w:val="none" w:sz="0" w:space="0" w:color="auto"/>
          </w:divBdr>
        </w:div>
        <w:div w:id="456609767">
          <w:marLeft w:val="547"/>
          <w:marRight w:val="0"/>
          <w:marTop w:val="67"/>
          <w:marBottom w:val="0"/>
          <w:divBdr>
            <w:top w:val="none" w:sz="0" w:space="0" w:color="auto"/>
            <w:left w:val="none" w:sz="0" w:space="0" w:color="auto"/>
            <w:bottom w:val="none" w:sz="0" w:space="0" w:color="auto"/>
            <w:right w:val="none" w:sz="0" w:space="0" w:color="auto"/>
          </w:divBdr>
        </w:div>
        <w:div w:id="1966813540">
          <w:marLeft w:val="547"/>
          <w:marRight w:val="0"/>
          <w:marTop w:val="67"/>
          <w:marBottom w:val="0"/>
          <w:divBdr>
            <w:top w:val="none" w:sz="0" w:space="0" w:color="auto"/>
            <w:left w:val="none" w:sz="0" w:space="0" w:color="auto"/>
            <w:bottom w:val="none" w:sz="0" w:space="0" w:color="auto"/>
            <w:right w:val="none" w:sz="0" w:space="0" w:color="auto"/>
          </w:divBdr>
        </w:div>
        <w:div w:id="1424062001">
          <w:marLeft w:val="547"/>
          <w:marRight w:val="0"/>
          <w:marTop w:val="67"/>
          <w:marBottom w:val="0"/>
          <w:divBdr>
            <w:top w:val="none" w:sz="0" w:space="0" w:color="auto"/>
            <w:left w:val="none" w:sz="0" w:space="0" w:color="auto"/>
            <w:bottom w:val="none" w:sz="0" w:space="0" w:color="auto"/>
            <w:right w:val="none" w:sz="0" w:space="0" w:color="auto"/>
          </w:divBdr>
        </w:div>
        <w:div w:id="1352486125">
          <w:marLeft w:val="547"/>
          <w:marRight w:val="0"/>
          <w:marTop w:val="67"/>
          <w:marBottom w:val="0"/>
          <w:divBdr>
            <w:top w:val="none" w:sz="0" w:space="0" w:color="auto"/>
            <w:left w:val="none" w:sz="0" w:space="0" w:color="auto"/>
            <w:bottom w:val="none" w:sz="0" w:space="0" w:color="auto"/>
            <w:right w:val="none" w:sz="0" w:space="0" w:color="auto"/>
          </w:divBdr>
        </w:div>
        <w:div w:id="1228689784">
          <w:marLeft w:val="547"/>
          <w:marRight w:val="0"/>
          <w:marTop w:val="67"/>
          <w:marBottom w:val="0"/>
          <w:divBdr>
            <w:top w:val="none" w:sz="0" w:space="0" w:color="auto"/>
            <w:left w:val="none" w:sz="0" w:space="0" w:color="auto"/>
            <w:bottom w:val="none" w:sz="0" w:space="0" w:color="auto"/>
            <w:right w:val="none" w:sz="0" w:space="0" w:color="auto"/>
          </w:divBdr>
        </w:div>
        <w:div w:id="72557368">
          <w:marLeft w:val="547"/>
          <w:marRight w:val="0"/>
          <w:marTop w:val="67"/>
          <w:marBottom w:val="0"/>
          <w:divBdr>
            <w:top w:val="none" w:sz="0" w:space="0" w:color="auto"/>
            <w:left w:val="none" w:sz="0" w:space="0" w:color="auto"/>
            <w:bottom w:val="none" w:sz="0" w:space="0" w:color="auto"/>
            <w:right w:val="none" w:sz="0" w:space="0" w:color="auto"/>
          </w:divBdr>
        </w:div>
        <w:div w:id="561253448">
          <w:marLeft w:val="547"/>
          <w:marRight w:val="0"/>
          <w:marTop w:val="67"/>
          <w:marBottom w:val="0"/>
          <w:divBdr>
            <w:top w:val="none" w:sz="0" w:space="0" w:color="auto"/>
            <w:left w:val="none" w:sz="0" w:space="0" w:color="auto"/>
            <w:bottom w:val="none" w:sz="0" w:space="0" w:color="auto"/>
            <w:right w:val="none" w:sz="0" w:space="0" w:color="auto"/>
          </w:divBdr>
        </w:div>
        <w:div w:id="1897081478">
          <w:marLeft w:val="547"/>
          <w:marRight w:val="0"/>
          <w:marTop w:val="67"/>
          <w:marBottom w:val="0"/>
          <w:divBdr>
            <w:top w:val="none" w:sz="0" w:space="0" w:color="auto"/>
            <w:left w:val="none" w:sz="0" w:space="0" w:color="auto"/>
            <w:bottom w:val="none" w:sz="0" w:space="0" w:color="auto"/>
            <w:right w:val="none" w:sz="0" w:space="0" w:color="auto"/>
          </w:divBdr>
        </w:div>
        <w:div w:id="1555039337">
          <w:marLeft w:val="547"/>
          <w:marRight w:val="0"/>
          <w:marTop w:val="67"/>
          <w:marBottom w:val="0"/>
          <w:divBdr>
            <w:top w:val="none" w:sz="0" w:space="0" w:color="auto"/>
            <w:left w:val="none" w:sz="0" w:space="0" w:color="auto"/>
            <w:bottom w:val="none" w:sz="0" w:space="0" w:color="auto"/>
            <w:right w:val="none" w:sz="0" w:space="0" w:color="auto"/>
          </w:divBdr>
        </w:div>
        <w:div w:id="57361384">
          <w:marLeft w:val="547"/>
          <w:marRight w:val="0"/>
          <w:marTop w:val="67"/>
          <w:marBottom w:val="0"/>
          <w:divBdr>
            <w:top w:val="none" w:sz="0" w:space="0" w:color="auto"/>
            <w:left w:val="none" w:sz="0" w:space="0" w:color="auto"/>
            <w:bottom w:val="none" w:sz="0" w:space="0" w:color="auto"/>
            <w:right w:val="none" w:sz="0" w:space="0" w:color="auto"/>
          </w:divBdr>
        </w:div>
        <w:div w:id="759450526">
          <w:marLeft w:val="547"/>
          <w:marRight w:val="0"/>
          <w:marTop w:val="67"/>
          <w:marBottom w:val="0"/>
          <w:divBdr>
            <w:top w:val="none" w:sz="0" w:space="0" w:color="auto"/>
            <w:left w:val="none" w:sz="0" w:space="0" w:color="auto"/>
            <w:bottom w:val="none" w:sz="0" w:space="0" w:color="auto"/>
            <w:right w:val="none" w:sz="0" w:space="0" w:color="auto"/>
          </w:divBdr>
        </w:div>
        <w:div w:id="2090886062">
          <w:marLeft w:val="547"/>
          <w:marRight w:val="0"/>
          <w:marTop w:val="67"/>
          <w:marBottom w:val="0"/>
          <w:divBdr>
            <w:top w:val="none" w:sz="0" w:space="0" w:color="auto"/>
            <w:left w:val="none" w:sz="0" w:space="0" w:color="auto"/>
            <w:bottom w:val="none" w:sz="0" w:space="0" w:color="auto"/>
            <w:right w:val="none" w:sz="0" w:space="0" w:color="auto"/>
          </w:divBdr>
        </w:div>
      </w:divsChild>
    </w:div>
    <w:div w:id="1064795010">
      <w:bodyDiv w:val="1"/>
      <w:marLeft w:val="0"/>
      <w:marRight w:val="0"/>
      <w:marTop w:val="0"/>
      <w:marBottom w:val="0"/>
      <w:divBdr>
        <w:top w:val="none" w:sz="0" w:space="0" w:color="auto"/>
        <w:left w:val="none" w:sz="0" w:space="0" w:color="auto"/>
        <w:bottom w:val="none" w:sz="0" w:space="0" w:color="auto"/>
        <w:right w:val="none" w:sz="0" w:space="0" w:color="auto"/>
      </w:divBdr>
    </w:div>
    <w:div w:id="1082406847">
      <w:bodyDiv w:val="1"/>
      <w:marLeft w:val="0"/>
      <w:marRight w:val="0"/>
      <w:marTop w:val="0"/>
      <w:marBottom w:val="0"/>
      <w:divBdr>
        <w:top w:val="none" w:sz="0" w:space="0" w:color="auto"/>
        <w:left w:val="none" w:sz="0" w:space="0" w:color="auto"/>
        <w:bottom w:val="none" w:sz="0" w:space="0" w:color="auto"/>
        <w:right w:val="none" w:sz="0" w:space="0" w:color="auto"/>
      </w:divBdr>
      <w:divsChild>
        <w:div w:id="838696603">
          <w:marLeft w:val="547"/>
          <w:marRight w:val="0"/>
          <w:marTop w:val="86"/>
          <w:marBottom w:val="0"/>
          <w:divBdr>
            <w:top w:val="none" w:sz="0" w:space="0" w:color="auto"/>
            <w:left w:val="none" w:sz="0" w:space="0" w:color="auto"/>
            <w:bottom w:val="none" w:sz="0" w:space="0" w:color="auto"/>
            <w:right w:val="none" w:sz="0" w:space="0" w:color="auto"/>
          </w:divBdr>
        </w:div>
      </w:divsChild>
    </w:div>
    <w:div w:id="1087386908">
      <w:bodyDiv w:val="1"/>
      <w:marLeft w:val="0"/>
      <w:marRight w:val="0"/>
      <w:marTop w:val="0"/>
      <w:marBottom w:val="0"/>
      <w:divBdr>
        <w:top w:val="none" w:sz="0" w:space="0" w:color="auto"/>
        <w:left w:val="none" w:sz="0" w:space="0" w:color="auto"/>
        <w:bottom w:val="none" w:sz="0" w:space="0" w:color="auto"/>
        <w:right w:val="none" w:sz="0" w:space="0" w:color="auto"/>
      </w:divBdr>
    </w:div>
    <w:div w:id="1111166322">
      <w:bodyDiv w:val="1"/>
      <w:marLeft w:val="0"/>
      <w:marRight w:val="0"/>
      <w:marTop w:val="0"/>
      <w:marBottom w:val="0"/>
      <w:divBdr>
        <w:top w:val="none" w:sz="0" w:space="0" w:color="auto"/>
        <w:left w:val="none" w:sz="0" w:space="0" w:color="auto"/>
        <w:bottom w:val="none" w:sz="0" w:space="0" w:color="auto"/>
        <w:right w:val="none" w:sz="0" w:space="0" w:color="auto"/>
      </w:divBdr>
    </w:div>
    <w:div w:id="1129470958">
      <w:bodyDiv w:val="1"/>
      <w:marLeft w:val="0"/>
      <w:marRight w:val="0"/>
      <w:marTop w:val="0"/>
      <w:marBottom w:val="0"/>
      <w:divBdr>
        <w:top w:val="none" w:sz="0" w:space="0" w:color="auto"/>
        <w:left w:val="none" w:sz="0" w:space="0" w:color="auto"/>
        <w:bottom w:val="none" w:sz="0" w:space="0" w:color="auto"/>
        <w:right w:val="none" w:sz="0" w:space="0" w:color="auto"/>
      </w:divBdr>
    </w:div>
    <w:div w:id="1234966723">
      <w:bodyDiv w:val="1"/>
      <w:marLeft w:val="0"/>
      <w:marRight w:val="0"/>
      <w:marTop w:val="0"/>
      <w:marBottom w:val="0"/>
      <w:divBdr>
        <w:top w:val="none" w:sz="0" w:space="0" w:color="auto"/>
        <w:left w:val="none" w:sz="0" w:space="0" w:color="auto"/>
        <w:bottom w:val="none" w:sz="0" w:space="0" w:color="auto"/>
        <w:right w:val="none" w:sz="0" w:space="0" w:color="auto"/>
      </w:divBdr>
      <w:divsChild>
        <w:div w:id="1681815833">
          <w:marLeft w:val="547"/>
          <w:marRight w:val="0"/>
          <w:marTop w:val="77"/>
          <w:marBottom w:val="0"/>
          <w:divBdr>
            <w:top w:val="none" w:sz="0" w:space="0" w:color="auto"/>
            <w:left w:val="none" w:sz="0" w:space="0" w:color="auto"/>
            <w:bottom w:val="none" w:sz="0" w:space="0" w:color="auto"/>
            <w:right w:val="none" w:sz="0" w:space="0" w:color="auto"/>
          </w:divBdr>
        </w:div>
        <w:div w:id="1919629453">
          <w:marLeft w:val="547"/>
          <w:marRight w:val="0"/>
          <w:marTop w:val="77"/>
          <w:marBottom w:val="0"/>
          <w:divBdr>
            <w:top w:val="none" w:sz="0" w:space="0" w:color="auto"/>
            <w:left w:val="none" w:sz="0" w:space="0" w:color="auto"/>
            <w:bottom w:val="none" w:sz="0" w:space="0" w:color="auto"/>
            <w:right w:val="none" w:sz="0" w:space="0" w:color="auto"/>
          </w:divBdr>
        </w:div>
        <w:div w:id="261036496">
          <w:marLeft w:val="547"/>
          <w:marRight w:val="0"/>
          <w:marTop w:val="77"/>
          <w:marBottom w:val="0"/>
          <w:divBdr>
            <w:top w:val="none" w:sz="0" w:space="0" w:color="auto"/>
            <w:left w:val="none" w:sz="0" w:space="0" w:color="auto"/>
            <w:bottom w:val="none" w:sz="0" w:space="0" w:color="auto"/>
            <w:right w:val="none" w:sz="0" w:space="0" w:color="auto"/>
          </w:divBdr>
        </w:div>
      </w:divsChild>
    </w:div>
    <w:div w:id="1237782210">
      <w:bodyDiv w:val="1"/>
      <w:marLeft w:val="0"/>
      <w:marRight w:val="0"/>
      <w:marTop w:val="0"/>
      <w:marBottom w:val="0"/>
      <w:divBdr>
        <w:top w:val="none" w:sz="0" w:space="0" w:color="auto"/>
        <w:left w:val="none" w:sz="0" w:space="0" w:color="auto"/>
        <w:bottom w:val="none" w:sz="0" w:space="0" w:color="auto"/>
        <w:right w:val="none" w:sz="0" w:space="0" w:color="auto"/>
      </w:divBdr>
    </w:div>
    <w:div w:id="1412659326">
      <w:bodyDiv w:val="1"/>
      <w:marLeft w:val="0"/>
      <w:marRight w:val="0"/>
      <w:marTop w:val="0"/>
      <w:marBottom w:val="0"/>
      <w:divBdr>
        <w:top w:val="none" w:sz="0" w:space="0" w:color="auto"/>
        <w:left w:val="none" w:sz="0" w:space="0" w:color="auto"/>
        <w:bottom w:val="none" w:sz="0" w:space="0" w:color="auto"/>
        <w:right w:val="none" w:sz="0" w:space="0" w:color="auto"/>
      </w:divBdr>
      <w:divsChild>
        <w:div w:id="734165737">
          <w:marLeft w:val="1166"/>
          <w:marRight w:val="0"/>
          <w:marTop w:val="67"/>
          <w:marBottom w:val="0"/>
          <w:divBdr>
            <w:top w:val="none" w:sz="0" w:space="0" w:color="auto"/>
            <w:left w:val="none" w:sz="0" w:space="0" w:color="auto"/>
            <w:bottom w:val="none" w:sz="0" w:space="0" w:color="auto"/>
            <w:right w:val="none" w:sz="0" w:space="0" w:color="auto"/>
          </w:divBdr>
        </w:div>
        <w:div w:id="1733000810">
          <w:marLeft w:val="1166"/>
          <w:marRight w:val="0"/>
          <w:marTop w:val="67"/>
          <w:marBottom w:val="0"/>
          <w:divBdr>
            <w:top w:val="none" w:sz="0" w:space="0" w:color="auto"/>
            <w:left w:val="none" w:sz="0" w:space="0" w:color="auto"/>
            <w:bottom w:val="none" w:sz="0" w:space="0" w:color="auto"/>
            <w:right w:val="none" w:sz="0" w:space="0" w:color="auto"/>
          </w:divBdr>
        </w:div>
        <w:div w:id="738987805">
          <w:marLeft w:val="1166"/>
          <w:marRight w:val="0"/>
          <w:marTop w:val="67"/>
          <w:marBottom w:val="0"/>
          <w:divBdr>
            <w:top w:val="none" w:sz="0" w:space="0" w:color="auto"/>
            <w:left w:val="none" w:sz="0" w:space="0" w:color="auto"/>
            <w:bottom w:val="none" w:sz="0" w:space="0" w:color="auto"/>
            <w:right w:val="none" w:sz="0" w:space="0" w:color="auto"/>
          </w:divBdr>
        </w:div>
      </w:divsChild>
    </w:div>
    <w:div w:id="1796867721">
      <w:bodyDiv w:val="1"/>
      <w:marLeft w:val="0"/>
      <w:marRight w:val="0"/>
      <w:marTop w:val="0"/>
      <w:marBottom w:val="0"/>
      <w:divBdr>
        <w:top w:val="none" w:sz="0" w:space="0" w:color="auto"/>
        <w:left w:val="none" w:sz="0" w:space="0" w:color="auto"/>
        <w:bottom w:val="none" w:sz="0" w:space="0" w:color="auto"/>
        <w:right w:val="none" w:sz="0" w:space="0" w:color="auto"/>
      </w:divBdr>
      <w:divsChild>
        <w:div w:id="731545272">
          <w:marLeft w:val="720"/>
          <w:marRight w:val="0"/>
          <w:marTop w:val="0"/>
          <w:marBottom w:val="0"/>
          <w:divBdr>
            <w:top w:val="none" w:sz="0" w:space="0" w:color="auto"/>
            <w:left w:val="none" w:sz="0" w:space="0" w:color="auto"/>
            <w:bottom w:val="none" w:sz="0" w:space="0" w:color="auto"/>
            <w:right w:val="none" w:sz="0" w:space="0" w:color="auto"/>
          </w:divBdr>
        </w:div>
        <w:div w:id="2037264600">
          <w:marLeft w:val="720"/>
          <w:marRight w:val="0"/>
          <w:marTop w:val="0"/>
          <w:marBottom w:val="0"/>
          <w:divBdr>
            <w:top w:val="none" w:sz="0" w:space="0" w:color="auto"/>
            <w:left w:val="none" w:sz="0" w:space="0" w:color="auto"/>
            <w:bottom w:val="none" w:sz="0" w:space="0" w:color="auto"/>
            <w:right w:val="none" w:sz="0" w:space="0" w:color="auto"/>
          </w:divBdr>
        </w:div>
        <w:div w:id="2068723904">
          <w:marLeft w:val="720"/>
          <w:marRight w:val="0"/>
          <w:marTop w:val="0"/>
          <w:marBottom w:val="0"/>
          <w:divBdr>
            <w:top w:val="none" w:sz="0" w:space="0" w:color="auto"/>
            <w:left w:val="none" w:sz="0" w:space="0" w:color="auto"/>
            <w:bottom w:val="none" w:sz="0" w:space="0" w:color="auto"/>
            <w:right w:val="none" w:sz="0" w:space="0" w:color="auto"/>
          </w:divBdr>
        </w:div>
        <w:div w:id="402946510">
          <w:marLeft w:val="720"/>
          <w:marRight w:val="0"/>
          <w:marTop w:val="0"/>
          <w:marBottom w:val="0"/>
          <w:divBdr>
            <w:top w:val="none" w:sz="0" w:space="0" w:color="auto"/>
            <w:left w:val="none" w:sz="0" w:space="0" w:color="auto"/>
            <w:bottom w:val="none" w:sz="0" w:space="0" w:color="auto"/>
            <w:right w:val="none" w:sz="0" w:space="0" w:color="auto"/>
          </w:divBdr>
        </w:div>
        <w:div w:id="1608613753">
          <w:marLeft w:val="720"/>
          <w:marRight w:val="0"/>
          <w:marTop w:val="0"/>
          <w:marBottom w:val="0"/>
          <w:divBdr>
            <w:top w:val="none" w:sz="0" w:space="0" w:color="auto"/>
            <w:left w:val="none" w:sz="0" w:space="0" w:color="auto"/>
            <w:bottom w:val="none" w:sz="0" w:space="0" w:color="auto"/>
            <w:right w:val="none" w:sz="0" w:space="0" w:color="auto"/>
          </w:divBdr>
        </w:div>
      </w:divsChild>
    </w:div>
    <w:div w:id="1905289807">
      <w:bodyDiv w:val="1"/>
      <w:marLeft w:val="0"/>
      <w:marRight w:val="0"/>
      <w:marTop w:val="0"/>
      <w:marBottom w:val="0"/>
      <w:divBdr>
        <w:top w:val="none" w:sz="0" w:space="0" w:color="auto"/>
        <w:left w:val="none" w:sz="0" w:space="0" w:color="auto"/>
        <w:bottom w:val="none" w:sz="0" w:space="0" w:color="auto"/>
        <w:right w:val="none" w:sz="0" w:space="0" w:color="auto"/>
      </w:divBdr>
    </w:div>
    <w:div w:id="1940139749">
      <w:bodyDiv w:val="1"/>
      <w:marLeft w:val="0"/>
      <w:marRight w:val="0"/>
      <w:marTop w:val="0"/>
      <w:marBottom w:val="0"/>
      <w:divBdr>
        <w:top w:val="none" w:sz="0" w:space="0" w:color="auto"/>
        <w:left w:val="none" w:sz="0" w:space="0" w:color="auto"/>
        <w:bottom w:val="none" w:sz="0" w:space="0" w:color="auto"/>
        <w:right w:val="none" w:sz="0" w:space="0" w:color="auto"/>
      </w:divBdr>
      <w:divsChild>
        <w:div w:id="2103181806">
          <w:marLeft w:val="547"/>
          <w:marRight w:val="0"/>
          <w:marTop w:val="67"/>
          <w:marBottom w:val="0"/>
          <w:divBdr>
            <w:top w:val="none" w:sz="0" w:space="0" w:color="auto"/>
            <w:left w:val="none" w:sz="0" w:space="0" w:color="auto"/>
            <w:bottom w:val="none" w:sz="0" w:space="0" w:color="auto"/>
            <w:right w:val="none" w:sz="0" w:space="0" w:color="auto"/>
          </w:divBdr>
        </w:div>
        <w:div w:id="2024819452">
          <w:marLeft w:val="547"/>
          <w:marRight w:val="0"/>
          <w:marTop w:val="67"/>
          <w:marBottom w:val="0"/>
          <w:divBdr>
            <w:top w:val="none" w:sz="0" w:space="0" w:color="auto"/>
            <w:left w:val="none" w:sz="0" w:space="0" w:color="auto"/>
            <w:bottom w:val="none" w:sz="0" w:space="0" w:color="auto"/>
            <w:right w:val="none" w:sz="0" w:space="0" w:color="auto"/>
          </w:divBdr>
        </w:div>
        <w:div w:id="2029481397">
          <w:marLeft w:val="547"/>
          <w:marRight w:val="0"/>
          <w:marTop w:val="67"/>
          <w:marBottom w:val="0"/>
          <w:divBdr>
            <w:top w:val="none" w:sz="0" w:space="0" w:color="auto"/>
            <w:left w:val="none" w:sz="0" w:space="0" w:color="auto"/>
            <w:bottom w:val="none" w:sz="0" w:space="0" w:color="auto"/>
            <w:right w:val="none" w:sz="0" w:space="0" w:color="auto"/>
          </w:divBdr>
        </w:div>
        <w:div w:id="363287886">
          <w:marLeft w:val="547"/>
          <w:marRight w:val="0"/>
          <w:marTop w:val="67"/>
          <w:marBottom w:val="0"/>
          <w:divBdr>
            <w:top w:val="none" w:sz="0" w:space="0" w:color="auto"/>
            <w:left w:val="none" w:sz="0" w:space="0" w:color="auto"/>
            <w:bottom w:val="none" w:sz="0" w:space="0" w:color="auto"/>
            <w:right w:val="none" w:sz="0" w:space="0" w:color="auto"/>
          </w:divBdr>
        </w:div>
        <w:div w:id="856310134">
          <w:marLeft w:val="547"/>
          <w:marRight w:val="0"/>
          <w:marTop w:val="67"/>
          <w:marBottom w:val="0"/>
          <w:divBdr>
            <w:top w:val="none" w:sz="0" w:space="0" w:color="auto"/>
            <w:left w:val="none" w:sz="0" w:space="0" w:color="auto"/>
            <w:bottom w:val="none" w:sz="0" w:space="0" w:color="auto"/>
            <w:right w:val="none" w:sz="0" w:space="0" w:color="auto"/>
          </w:divBdr>
        </w:div>
        <w:div w:id="160001777">
          <w:marLeft w:val="547"/>
          <w:marRight w:val="0"/>
          <w:marTop w:val="67"/>
          <w:marBottom w:val="0"/>
          <w:divBdr>
            <w:top w:val="none" w:sz="0" w:space="0" w:color="auto"/>
            <w:left w:val="none" w:sz="0" w:space="0" w:color="auto"/>
            <w:bottom w:val="none" w:sz="0" w:space="0" w:color="auto"/>
            <w:right w:val="none" w:sz="0" w:space="0" w:color="auto"/>
          </w:divBdr>
        </w:div>
        <w:div w:id="709451499">
          <w:marLeft w:val="547"/>
          <w:marRight w:val="0"/>
          <w:marTop w:val="67"/>
          <w:marBottom w:val="0"/>
          <w:divBdr>
            <w:top w:val="none" w:sz="0" w:space="0" w:color="auto"/>
            <w:left w:val="none" w:sz="0" w:space="0" w:color="auto"/>
            <w:bottom w:val="none" w:sz="0" w:space="0" w:color="auto"/>
            <w:right w:val="none" w:sz="0" w:space="0" w:color="auto"/>
          </w:divBdr>
        </w:div>
        <w:div w:id="986125463">
          <w:marLeft w:val="547"/>
          <w:marRight w:val="0"/>
          <w:marTop w:val="67"/>
          <w:marBottom w:val="0"/>
          <w:divBdr>
            <w:top w:val="none" w:sz="0" w:space="0" w:color="auto"/>
            <w:left w:val="none" w:sz="0" w:space="0" w:color="auto"/>
            <w:bottom w:val="none" w:sz="0" w:space="0" w:color="auto"/>
            <w:right w:val="none" w:sz="0" w:space="0" w:color="auto"/>
          </w:divBdr>
        </w:div>
        <w:div w:id="1948467910">
          <w:marLeft w:val="547"/>
          <w:marRight w:val="0"/>
          <w:marTop w:val="67"/>
          <w:marBottom w:val="0"/>
          <w:divBdr>
            <w:top w:val="none" w:sz="0" w:space="0" w:color="auto"/>
            <w:left w:val="none" w:sz="0" w:space="0" w:color="auto"/>
            <w:bottom w:val="none" w:sz="0" w:space="0" w:color="auto"/>
            <w:right w:val="none" w:sz="0" w:space="0" w:color="auto"/>
          </w:divBdr>
        </w:div>
        <w:div w:id="1500273228">
          <w:marLeft w:val="547"/>
          <w:marRight w:val="0"/>
          <w:marTop w:val="67"/>
          <w:marBottom w:val="0"/>
          <w:divBdr>
            <w:top w:val="none" w:sz="0" w:space="0" w:color="auto"/>
            <w:left w:val="none" w:sz="0" w:space="0" w:color="auto"/>
            <w:bottom w:val="none" w:sz="0" w:space="0" w:color="auto"/>
            <w:right w:val="none" w:sz="0" w:space="0" w:color="auto"/>
          </w:divBdr>
        </w:div>
        <w:div w:id="62870421">
          <w:marLeft w:val="547"/>
          <w:marRight w:val="0"/>
          <w:marTop w:val="67"/>
          <w:marBottom w:val="0"/>
          <w:divBdr>
            <w:top w:val="none" w:sz="0" w:space="0" w:color="auto"/>
            <w:left w:val="none" w:sz="0" w:space="0" w:color="auto"/>
            <w:bottom w:val="none" w:sz="0" w:space="0" w:color="auto"/>
            <w:right w:val="none" w:sz="0" w:space="0" w:color="auto"/>
          </w:divBdr>
        </w:div>
        <w:div w:id="511378140">
          <w:marLeft w:val="547"/>
          <w:marRight w:val="0"/>
          <w:marTop w:val="67"/>
          <w:marBottom w:val="0"/>
          <w:divBdr>
            <w:top w:val="none" w:sz="0" w:space="0" w:color="auto"/>
            <w:left w:val="none" w:sz="0" w:space="0" w:color="auto"/>
            <w:bottom w:val="none" w:sz="0" w:space="0" w:color="auto"/>
            <w:right w:val="none" w:sz="0" w:space="0" w:color="auto"/>
          </w:divBdr>
        </w:div>
        <w:div w:id="918516834">
          <w:marLeft w:val="547"/>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dbpedia.org/page/Yellowfin_tuna"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http://www.cidoc-crm.org/" TargetMode="External"/><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lifewatchgreece.eu/entity/waterArea/lake_karla" TargetMode="External"/><Relationship Id="rId58" Type="http://schemas.openxmlformats.org/officeDocument/2006/relationships/hyperlink" Target="http://www.cmar.csiro.au/datacentre/irmng/" TargetMode="External"/><Relationship Id="rId74" Type="http://schemas.openxmlformats.org/officeDocument/2006/relationships/hyperlink" Target="http://www.w3.org/TR/annotation-protocol/" TargetMode="External"/><Relationship Id="rId79" Type="http://schemas.openxmlformats.org/officeDocument/2006/relationships/hyperlink" Target="http://dbpedia.org/page/Yellowfin_tuna"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purl.obolibrary.org/obo/CMO_0000013" TargetMode="External"/><Relationship Id="rId113" Type="http://schemas.openxmlformats.org/officeDocument/2006/relationships/image" Target="media/image82.png"/><Relationship Id="rId118" Type="http://schemas.openxmlformats.org/officeDocument/2006/relationships/footer" Target="footer1.xml"/><Relationship Id="rId80" Type="http://schemas.openxmlformats.org/officeDocument/2006/relationships/hyperlink" Target="http://www.w3.org/TR/annotation-protocol/"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hyperlink" Target="http://www.ics.forth.gr/isl/MarineTLO/"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www.faunaeur.org/" TargetMode="External"/><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42.wmf"/><Relationship Id="rId70" Type="http://schemas.openxmlformats.org/officeDocument/2006/relationships/hyperlink" Target="http://polytraits.lifewatchgreece.eu/terms/BS_7" TargetMode="External"/><Relationship Id="rId75" Type="http://schemas.openxmlformats.org/officeDocument/2006/relationships/hyperlink" Target="http://dbpedia.org/page/Yellowfin_tuna"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3.png"/><Relationship Id="rId119" Type="http://schemas.openxmlformats.org/officeDocument/2006/relationships/fontTable" Target="fontTable.xml"/><Relationship Id="rId44" Type="http://schemas.openxmlformats.org/officeDocument/2006/relationships/image" Target="media/image34.png"/><Relationship Id="rId60" Type="http://schemas.openxmlformats.org/officeDocument/2006/relationships/hyperlink" Target="http://www.eu-nomen.eu/portal/%20taxamatch.php" TargetMode="External"/><Relationship Id="rId65" Type="http://schemas.openxmlformats.org/officeDocument/2006/relationships/image" Target="media/image47.png"/><Relationship Id="rId81" Type="http://schemas.openxmlformats.org/officeDocument/2006/relationships/hyperlink" Target="http://www.w3.org/TR/annotation-protocol/" TargetMode="External"/><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rs.tdwg.org/dwc/" TargetMode="External"/><Relationship Id="rId39" Type="http://schemas.openxmlformats.org/officeDocument/2006/relationships/image" Target="media/image29.png"/><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github.com/isl/LifeWatch_Greece" TargetMode="External"/><Relationship Id="rId76" Type="http://schemas.openxmlformats.org/officeDocument/2006/relationships/hyperlink" Target="http://localhost:8084/LifeWatchAnnotation/annotations/user/papadako/target/?uri=http%3A%2F%2Fdbpedia.org%2Fpage%2FYellowfin_tuna" TargetMode="External"/><Relationship Id="rId97" Type="http://schemas.openxmlformats.org/officeDocument/2006/relationships/image" Target="media/image66.png"/><Relationship Id="rId104" Type="http://schemas.openxmlformats.org/officeDocument/2006/relationships/image" Target="media/image73.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dbpedia.org/page/Yellowfin_tuna"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43.png"/><Relationship Id="rId82"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www.catalogueoflife.org/col/" TargetMode="External"/><Relationship Id="rId77" Type="http://schemas.openxmlformats.org/officeDocument/2006/relationships/hyperlink" Target="http://localhost:8084/LifeWatchAnnotation/annotations/user/papadako/target/?uri=http%3A%2F%2Fdbpedia.org%2Fpage%2FYellowfin_tuna"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www.w3.org/TR/annotation-protocol/" TargetMode="Externa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9.png"/><Relationship Id="rId116" Type="http://schemas.openxmlformats.org/officeDocument/2006/relationships/image" Target="media/image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yperlink" Target="http://www.itis.gov/" TargetMode="External"/><Relationship Id="rId106"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www.lifewatchgreece.eu/entity/" TargetMode="External"/><Relationship Id="rId73" Type="http://schemas.openxmlformats.org/officeDocument/2006/relationships/image" Target="media/image50.png"/><Relationship Id="rId78" Type="http://schemas.openxmlformats.org/officeDocument/2006/relationships/hyperlink" Target="http://localhost:8084/LifeWatchAnnotation/annotations/user/papadako/target/?uri=http%3A%2F%2Fdbpedia.org%2Fpage%2FYellowfin_tuna"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Lif</b:Tag>
    <b:SourceType>Report</b:SourceType>
    <b:Guid>{70E8CDA1-0BDA-4015-9C0B-66CAEE662E11}</b:Guid>
    <b:Title>Lifewatch Greece, Deliverable 2.3 : Data Flow</b:Title>
    <b:RefOrder>1</b:RefOrder>
  </b:Source>
</b:Sources>
</file>

<file path=customXml/itemProps1.xml><?xml version="1.0" encoding="utf-8"?>
<ds:datastoreItem xmlns:ds="http://schemas.openxmlformats.org/officeDocument/2006/customXml" ds:itemID="{2F8673E8-A1C3-4935-91D0-C03E2FA8F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15496</TotalTime>
  <Pages>126</Pages>
  <Words>29163</Words>
  <Characters>157483</Characters>
  <Application>Microsoft Office Word</Application>
  <DocSecurity>0</DocSecurity>
  <Lines>1312</Lines>
  <Paragraphs>372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186274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dc:creator>
  <cp:lastModifiedBy>Nikolaos Minadakis</cp:lastModifiedBy>
  <cp:revision>391</cp:revision>
  <cp:lastPrinted>2015-05-05T15:38:00Z</cp:lastPrinted>
  <dcterms:created xsi:type="dcterms:W3CDTF">2015-02-05T15:20:00Z</dcterms:created>
  <dcterms:modified xsi:type="dcterms:W3CDTF">2016-01-18T13:55:00Z</dcterms:modified>
</cp:coreProperties>
</file>